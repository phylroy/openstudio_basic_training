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09B4" w:rsidRPr="002F4349" w:rsidRDefault="004B61F1" w:rsidP="002F4349">
      <w:pPr>
        <w:rPr>
          <w:sz w:val="28"/>
          <w:szCs w:val="28"/>
        </w:rPr>
      </w:pPr>
      <w:proofErr w:type="spellStart"/>
      <w:r w:rsidRPr="002F4349">
        <w:rPr>
          <w:b/>
          <w:sz w:val="28"/>
          <w:szCs w:val="28"/>
        </w:rPr>
        <w:t>OpenStudio</w:t>
      </w:r>
      <w:proofErr w:type="spellEnd"/>
      <w:r w:rsidRPr="002F4349">
        <w:rPr>
          <w:b/>
          <w:sz w:val="28"/>
          <w:szCs w:val="28"/>
        </w:rPr>
        <w:t xml:space="preserve"> 1.</w:t>
      </w:r>
      <w:ins w:id="0" w:author="Lopez, Phylroy" w:date="2016-05-03T11:55:00Z">
        <w:r w:rsidR="00204899">
          <w:rPr>
            <w:b/>
            <w:sz w:val="28"/>
            <w:szCs w:val="28"/>
          </w:rPr>
          <w:t>1</w:t>
        </w:r>
      </w:ins>
      <w:del w:id="1" w:author="Lopez, Phylroy" w:date="2016-05-03T11:55:00Z">
        <w:r w:rsidR="0066738D" w:rsidDel="00204899">
          <w:rPr>
            <w:b/>
            <w:sz w:val="28"/>
            <w:szCs w:val="28"/>
          </w:rPr>
          <w:delText>3</w:delText>
        </w:r>
        <w:r w:rsidRPr="002F4349" w:rsidDel="00204899">
          <w:rPr>
            <w:b/>
            <w:sz w:val="28"/>
            <w:szCs w:val="28"/>
          </w:rPr>
          <w:delText>.</w:delText>
        </w:r>
      </w:del>
      <w:r w:rsidR="0066738D">
        <w:rPr>
          <w:b/>
          <w:sz w:val="28"/>
          <w:szCs w:val="28"/>
        </w:rPr>
        <w:t>1</w:t>
      </w:r>
      <w:r w:rsidRPr="002F4349">
        <w:rPr>
          <w:b/>
          <w:sz w:val="28"/>
          <w:szCs w:val="28"/>
        </w:rPr>
        <w:t xml:space="preserve"> </w:t>
      </w:r>
      <w:r w:rsidR="002F4349">
        <w:rPr>
          <w:b/>
          <w:sz w:val="28"/>
          <w:szCs w:val="28"/>
        </w:rPr>
        <w:t xml:space="preserve">- Basic Workflow </w:t>
      </w:r>
      <w:r w:rsidRPr="002F4349">
        <w:rPr>
          <w:b/>
          <w:sz w:val="28"/>
          <w:szCs w:val="28"/>
        </w:rPr>
        <w:t>Exercise Instructions</w:t>
      </w:r>
      <w:r w:rsidR="005509B4" w:rsidRPr="002F4349">
        <w:rPr>
          <w:b/>
          <w:sz w:val="28"/>
          <w:szCs w:val="28"/>
        </w:rPr>
        <w:br/>
      </w:r>
      <w:r w:rsidR="00D03148">
        <w:t>Updated April</w:t>
      </w:r>
      <w:r w:rsidR="00C71BAB" w:rsidRPr="002F4349">
        <w:t xml:space="preserve"> </w:t>
      </w:r>
      <w:r w:rsidR="00D03148">
        <w:t>27</w:t>
      </w:r>
      <w:r w:rsidR="005509B4" w:rsidRPr="002F4349">
        <w:t>, 201</w:t>
      </w:r>
      <w:r w:rsidR="00D03148">
        <w:t>6</w:t>
      </w:r>
    </w:p>
    <w:sdt>
      <w:sdtPr>
        <w:rPr>
          <w:u w:val="single"/>
        </w:rPr>
        <w:id w:val="-1000266522"/>
        <w:docPartObj>
          <w:docPartGallery w:val="Table of Contents"/>
          <w:docPartUnique/>
        </w:docPartObj>
      </w:sdtPr>
      <w:sdtEndPr>
        <w:rPr>
          <w:b/>
          <w:bCs/>
          <w:noProof/>
          <w:u w:val="none"/>
        </w:rPr>
      </w:sdtEndPr>
      <w:sdtContent>
        <w:p w:rsidR="00043724" w:rsidRPr="007C55AD" w:rsidRDefault="00043724" w:rsidP="007C55AD">
          <w:pPr>
            <w:rPr>
              <w:b/>
              <w:sz w:val="28"/>
              <w:szCs w:val="28"/>
              <w:u w:val="single"/>
            </w:rPr>
          </w:pPr>
          <w:r w:rsidRPr="007C55AD">
            <w:rPr>
              <w:b/>
              <w:sz w:val="28"/>
              <w:szCs w:val="28"/>
              <w:u w:val="single"/>
            </w:rPr>
            <w:t>Table of Contents</w:t>
          </w:r>
        </w:p>
        <w:p w:rsidR="00B30885" w:rsidRDefault="00043724">
          <w:pPr>
            <w:pStyle w:val="TOC1"/>
            <w:rPr>
              <w:noProof/>
            </w:rPr>
          </w:pPr>
          <w:r>
            <w:fldChar w:fldCharType="begin"/>
          </w:r>
          <w:r>
            <w:instrText xml:space="preserve"> TOC \o "1-3" \h \z \u </w:instrText>
          </w:r>
          <w:r>
            <w:fldChar w:fldCharType="separate"/>
          </w:r>
          <w:hyperlink w:anchor="_Toc387046114" w:history="1">
            <w:r w:rsidR="00B30885" w:rsidRPr="008C0F00">
              <w:rPr>
                <w:rStyle w:val="Hyperlink"/>
                <w:noProof/>
              </w:rPr>
              <w:t>Section 1 - Model the Building Envelope</w:t>
            </w:r>
            <w:r w:rsidR="00B30885">
              <w:rPr>
                <w:noProof/>
                <w:webHidden/>
              </w:rPr>
              <w:tab/>
            </w:r>
            <w:r w:rsidR="00B30885">
              <w:rPr>
                <w:noProof/>
                <w:webHidden/>
              </w:rPr>
              <w:fldChar w:fldCharType="begin"/>
            </w:r>
            <w:r w:rsidR="00B30885">
              <w:rPr>
                <w:noProof/>
                <w:webHidden/>
              </w:rPr>
              <w:instrText xml:space="preserve"> PAGEREF _Toc387046114 \h </w:instrText>
            </w:r>
            <w:r w:rsidR="00B30885">
              <w:rPr>
                <w:noProof/>
                <w:webHidden/>
              </w:rPr>
            </w:r>
            <w:r w:rsidR="00B30885">
              <w:rPr>
                <w:noProof/>
                <w:webHidden/>
              </w:rPr>
              <w:fldChar w:fldCharType="separate"/>
            </w:r>
            <w:r w:rsidR="009E08EC">
              <w:rPr>
                <w:noProof/>
                <w:webHidden/>
              </w:rPr>
              <w:t>1</w:t>
            </w:r>
            <w:r w:rsidR="00B30885">
              <w:rPr>
                <w:noProof/>
                <w:webHidden/>
              </w:rPr>
              <w:fldChar w:fldCharType="end"/>
            </w:r>
          </w:hyperlink>
        </w:p>
        <w:p w:rsidR="00B30885" w:rsidRDefault="00204899">
          <w:pPr>
            <w:pStyle w:val="TOC1"/>
            <w:rPr>
              <w:noProof/>
            </w:rPr>
          </w:pPr>
          <w:hyperlink w:anchor="_Toc387046115" w:history="1">
            <w:r w:rsidR="00B30885" w:rsidRPr="008C0F00">
              <w:rPr>
                <w:rStyle w:val="Hyperlink"/>
                <w:noProof/>
              </w:rPr>
              <w:t>Section 2 - Customize the Envelope, Fenestration, and Add Site Shading.</w:t>
            </w:r>
            <w:r w:rsidR="00B30885">
              <w:rPr>
                <w:noProof/>
                <w:webHidden/>
              </w:rPr>
              <w:tab/>
            </w:r>
            <w:r w:rsidR="00B30885">
              <w:rPr>
                <w:noProof/>
                <w:webHidden/>
              </w:rPr>
              <w:fldChar w:fldCharType="begin"/>
            </w:r>
            <w:r w:rsidR="00B30885">
              <w:rPr>
                <w:noProof/>
                <w:webHidden/>
              </w:rPr>
              <w:instrText xml:space="preserve"> PAGEREF _Toc387046115 \h </w:instrText>
            </w:r>
            <w:r w:rsidR="00B30885">
              <w:rPr>
                <w:noProof/>
                <w:webHidden/>
              </w:rPr>
            </w:r>
            <w:r w:rsidR="00B30885">
              <w:rPr>
                <w:noProof/>
                <w:webHidden/>
              </w:rPr>
              <w:fldChar w:fldCharType="separate"/>
            </w:r>
            <w:r w:rsidR="009E08EC">
              <w:rPr>
                <w:noProof/>
                <w:webHidden/>
              </w:rPr>
              <w:t>4</w:t>
            </w:r>
            <w:r w:rsidR="00B30885">
              <w:rPr>
                <w:noProof/>
                <w:webHidden/>
              </w:rPr>
              <w:fldChar w:fldCharType="end"/>
            </w:r>
          </w:hyperlink>
        </w:p>
        <w:p w:rsidR="00B30885" w:rsidRDefault="00204899">
          <w:pPr>
            <w:pStyle w:val="TOC1"/>
            <w:rPr>
              <w:noProof/>
            </w:rPr>
          </w:pPr>
          <w:hyperlink w:anchor="_Toc387046116" w:history="1">
            <w:r w:rsidR="00B30885" w:rsidRPr="008C0F00">
              <w:rPr>
                <w:rStyle w:val="Hyperlink"/>
                <w:noProof/>
              </w:rPr>
              <w:t>Section 3 - Assign Building Activity and Thermal Zones</w:t>
            </w:r>
            <w:r w:rsidR="00B30885">
              <w:rPr>
                <w:noProof/>
                <w:webHidden/>
              </w:rPr>
              <w:tab/>
            </w:r>
            <w:r w:rsidR="00B30885">
              <w:rPr>
                <w:noProof/>
                <w:webHidden/>
              </w:rPr>
              <w:fldChar w:fldCharType="begin"/>
            </w:r>
            <w:r w:rsidR="00B30885">
              <w:rPr>
                <w:noProof/>
                <w:webHidden/>
              </w:rPr>
              <w:instrText xml:space="preserve"> PAGEREF _Toc387046116 \h </w:instrText>
            </w:r>
            <w:r w:rsidR="00B30885">
              <w:rPr>
                <w:noProof/>
                <w:webHidden/>
              </w:rPr>
            </w:r>
            <w:r w:rsidR="00B30885">
              <w:rPr>
                <w:noProof/>
                <w:webHidden/>
              </w:rPr>
              <w:fldChar w:fldCharType="separate"/>
            </w:r>
            <w:r w:rsidR="009E08EC">
              <w:rPr>
                <w:noProof/>
                <w:webHidden/>
              </w:rPr>
              <w:t>7</w:t>
            </w:r>
            <w:r w:rsidR="00B30885">
              <w:rPr>
                <w:noProof/>
                <w:webHidden/>
              </w:rPr>
              <w:fldChar w:fldCharType="end"/>
            </w:r>
          </w:hyperlink>
        </w:p>
        <w:p w:rsidR="00B30885" w:rsidRDefault="00204899">
          <w:pPr>
            <w:pStyle w:val="TOC1"/>
            <w:rPr>
              <w:noProof/>
            </w:rPr>
          </w:pPr>
          <w:hyperlink w:anchor="_Toc387046117" w:history="1">
            <w:r w:rsidR="00B30885" w:rsidRPr="008C0F00">
              <w:rPr>
                <w:rStyle w:val="Hyperlink"/>
                <w:noProof/>
              </w:rPr>
              <w:t>Section 4 - Basic Simulation Run in OpenStudio Application</w:t>
            </w:r>
            <w:r w:rsidR="00B30885">
              <w:rPr>
                <w:noProof/>
                <w:webHidden/>
              </w:rPr>
              <w:tab/>
            </w:r>
            <w:r w:rsidR="00B30885">
              <w:rPr>
                <w:noProof/>
                <w:webHidden/>
              </w:rPr>
              <w:fldChar w:fldCharType="begin"/>
            </w:r>
            <w:r w:rsidR="00B30885">
              <w:rPr>
                <w:noProof/>
                <w:webHidden/>
              </w:rPr>
              <w:instrText xml:space="preserve"> PAGEREF _Toc387046117 \h </w:instrText>
            </w:r>
            <w:r w:rsidR="00B30885">
              <w:rPr>
                <w:noProof/>
                <w:webHidden/>
              </w:rPr>
            </w:r>
            <w:r w:rsidR="00B30885">
              <w:rPr>
                <w:noProof/>
                <w:webHidden/>
              </w:rPr>
              <w:fldChar w:fldCharType="separate"/>
            </w:r>
            <w:r w:rsidR="009E08EC">
              <w:rPr>
                <w:noProof/>
                <w:webHidden/>
              </w:rPr>
              <w:t>9</w:t>
            </w:r>
            <w:r w:rsidR="00B30885">
              <w:rPr>
                <w:noProof/>
                <w:webHidden/>
              </w:rPr>
              <w:fldChar w:fldCharType="end"/>
            </w:r>
          </w:hyperlink>
        </w:p>
        <w:p w:rsidR="00B30885" w:rsidRDefault="00204899">
          <w:pPr>
            <w:pStyle w:val="TOC1"/>
            <w:rPr>
              <w:noProof/>
            </w:rPr>
          </w:pPr>
          <w:hyperlink w:anchor="_Toc387046118" w:history="1">
            <w:r w:rsidR="00B30885" w:rsidRPr="008C0F00">
              <w:rPr>
                <w:rStyle w:val="Hyperlink"/>
                <w:noProof/>
              </w:rPr>
              <w:t>Section 5 - Adjust Internal Load and Default Construction Values</w:t>
            </w:r>
            <w:r w:rsidR="00B30885">
              <w:rPr>
                <w:noProof/>
                <w:webHidden/>
              </w:rPr>
              <w:tab/>
            </w:r>
            <w:r w:rsidR="00B30885">
              <w:rPr>
                <w:noProof/>
                <w:webHidden/>
              </w:rPr>
              <w:fldChar w:fldCharType="begin"/>
            </w:r>
            <w:r w:rsidR="00B30885">
              <w:rPr>
                <w:noProof/>
                <w:webHidden/>
              </w:rPr>
              <w:instrText xml:space="preserve"> PAGEREF _Toc387046118 \h </w:instrText>
            </w:r>
            <w:r w:rsidR="00B30885">
              <w:rPr>
                <w:noProof/>
                <w:webHidden/>
              </w:rPr>
            </w:r>
            <w:r w:rsidR="00B30885">
              <w:rPr>
                <w:noProof/>
                <w:webHidden/>
              </w:rPr>
              <w:fldChar w:fldCharType="separate"/>
            </w:r>
            <w:r w:rsidR="009E08EC">
              <w:rPr>
                <w:noProof/>
                <w:webHidden/>
              </w:rPr>
              <w:t>13</w:t>
            </w:r>
            <w:r w:rsidR="00B30885">
              <w:rPr>
                <w:noProof/>
                <w:webHidden/>
              </w:rPr>
              <w:fldChar w:fldCharType="end"/>
            </w:r>
          </w:hyperlink>
        </w:p>
        <w:p w:rsidR="00B30885" w:rsidRDefault="00204899">
          <w:pPr>
            <w:pStyle w:val="TOC1"/>
            <w:rPr>
              <w:noProof/>
            </w:rPr>
          </w:pPr>
          <w:hyperlink w:anchor="_Toc387046119" w:history="1">
            <w:r w:rsidR="00B30885" w:rsidRPr="008C0F00">
              <w:rPr>
                <w:rStyle w:val="Hyperlink"/>
                <w:noProof/>
              </w:rPr>
              <w:t>Section 6 - Add HVAC Systems</w:t>
            </w:r>
            <w:r w:rsidR="00B30885">
              <w:rPr>
                <w:noProof/>
                <w:webHidden/>
              </w:rPr>
              <w:tab/>
            </w:r>
            <w:r w:rsidR="00B30885">
              <w:rPr>
                <w:noProof/>
                <w:webHidden/>
              </w:rPr>
              <w:fldChar w:fldCharType="begin"/>
            </w:r>
            <w:r w:rsidR="00B30885">
              <w:rPr>
                <w:noProof/>
                <w:webHidden/>
              </w:rPr>
              <w:instrText xml:space="preserve"> PAGEREF _Toc387046119 \h </w:instrText>
            </w:r>
            <w:r w:rsidR="00B30885">
              <w:rPr>
                <w:noProof/>
                <w:webHidden/>
              </w:rPr>
            </w:r>
            <w:r w:rsidR="00B30885">
              <w:rPr>
                <w:noProof/>
                <w:webHidden/>
              </w:rPr>
              <w:fldChar w:fldCharType="separate"/>
            </w:r>
            <w:r w:rsidR="009E08EC">
              <w:rPr>
                <w:noProof/>
                <w:webHidden/>
              </w:rPr>
              <w:t>15</w:t>
            </w:r>
            <w:r w:rsidR="00B30885">
              <w:rPr>
                <w:noProof/>
                <w:webHidden/>
              </w:rPr>
              <w:fldChar w:fldCharType="end"/>
            </w:r>
          </w:hyperlink>
        </w:p>
        <w:p w:rsidR="00B30885" w:rsidRDefault="00204899">
          <w:pPr>
            <w:pStyle w:val="TOC1"/>
            <w:rPr>
              <w:noProof/>
            </w:rPr>
          </w:pPr>
          <w:hyperlink w:anchor="_Toc387046120" w:history="1">
            <w:r w:rsidR="00B30885" w:rsidRPr="008C0F00">
              <w:rPr>
                <w:rStyle w:val="Hyperlink"/>
                <w:noProof/>
              </w:rPr>
              <w:t>Section 7 - Refine Fidelity of Envelope, Loads, and Schedules</w:t>
            </w:r>
            <w:r w:rsidR="00B30885">
              <w:rPr>
                <w:noProof/>
                <w:webHidden/>
              </w:rPr>
              <w:tab/>
            </w:r>
            <w:r w:rsidR="00B30885">
              <w:rPr>
                <w:noProof/>
                <w:webHidden/>
              </w:rPr>
              <w:fldChar w:fldCharType="begin"/>
            </w:r>
            <w:r w:rsidR="00B30885">
              <w:rPr>
                <w:noProof/>
                <w:webHidden/>
              </w:rPr>
              <w:instrText xml:space="preserve"> PAGEREF _Toc387046120 \h </w:instrText>
            </w:r>
            <w:r w:rsidR="00B30885">
              <w:rPr>
                <w:noProof/>
                <w:webHidden/>
              </w:rPr>
            </w:r>
            <w:r w:rsidR="00B30885">
              <w:rPr>
                <w:noProof/>
                <w:webHidden/>
              </w:rPr>
              <w:fldChar w:fldCharType="separate"/>
            </w:r>
            <w:r w:rsidR="009E08EC">
              <w:rPr>
                <w:noProof/>
                <w:webHidden/>
              </w:rPr>
              <w:t>19</w:t>
            </w:r>
            <w:r w:rsidR="00B30885">
              <w:rPr>
                <w:noProof/>
                <w:webHidden/>
              </w:rPr>
              <w:fldChar w:fldCharType="end"/>
            </w:r>
          </w:hyperlink>
        </w:p>
        <w:p w:rsidR="00B30885" w:rsidRDefault="00204899">
          <w:pPr>
            <w:pStyle w:val="TOC1"/>
            <w:rPr>
              <w:noProof/>
            </w:rPr>
          </w:pPr>
          <w:hyperlink w:anchor="_Toc387046121" w:history="1">
            <w:r w:rsidR="00B30885" w:rsidRPr="008C0F00">
              <w:rPr>
                <w:rStyle w:val="Hyperlink"/>
                <w:noProof/>
              </w:rPr>
              <w:t>Section 8 - Use Energy Conservation Measure to Shift Operating Hours for Building</w:t>
            </w:r>
            <w:r w:rsidR="00B30885">
              <w:rPr>
                <w:noProof/>
                <w:webHidden/>
              </w:rPr>
              <w:tab/>
            </w:r>
            <w:r w:rsidR="00B30885">
              <w:rPr>
                <w:noProof/>
                <w:webHidden/>
              </w:rPr>
              <w:fldChar w:fldCharType="begin"/>
            </w:r>
            <w:r w:rsidR="00B30885">
              <w:rPr>
                <w:noProof/>
                <w:webHidden/>
              </w:rPr>
              <w:instrText xml:space="preserve"> PAGEREF _Toc387046121 \h </w:instrText>
            </w:r>
            <w:r w:rsidR="00B30885">
              <w:rPr>
                <w:noProof/>
                <w:webHidden/>
              </w:rPr>
            </w:r>
            <w:r w:rsidR="00B30885">
              <w:rPr>
                <w:noProof/>
                <w:webHidden/>
              </w:rPr>
              <w:fldChar w:fldCharType="separate"/>
            </w:r>
            <w:r w:rsidR="009E08EC">
              <w:rPr>
                <w:noProof/>
                <w:webHidden/>
              </w:rPr>
              <w:t>24</w:t>
            </w:r>
            <w:r w:rsidR="00B30885">
              <w:rPr>
                <w:noProof/>
                <w:webHidden/>
              </w:rPr>
              <w:fldChar w:fldCharType="end"/>
            </w:r>
          </w:hyperlink>
        </w:p>
        <w:p w:rsidR="00B30885" w:rsidRDefault="00204899">
          <w:pPr>
            <w:pStyle w:val="TOC1"/>
            <w:rPr>
              <w:noProof/>
            </w:rPr>
          </w:pPr>
          <w:hyperlink w:anchor="_Toc387046122" w:history="1">
            <w:r w:rsidR="00B30885" w:rsidRPr="008C0F00">
              <w:rPr>
                <w:rStyle w:val="Hyperlink"/>
                <w:noProof/>
              </w:rPr>
              <w:t>Section 9 - Add Service Hot Water to the Model</w:t>
            </w:r>
            <w:r w:rsidR="00B30885">
              <w:rPr>
                <w:noProof/>
                <w:webHidden/>
              </w:rPr>
              <w:tab/>
            </w:r>
            <w:r w:rsidR="00B30885">
              <w:rPr>
                <w:noProof/>
                <w:webHidden/>
              </w:rPr>
              <w:fldChar w:fldCharType="begin"/>
            </w:r>
            <w:r w:rsidR="00B30885">
              <w:rPr>
                <w:noProof/>
                <w:webHidden/>
              </w:rPr>
              <w:instrText xml:space="preserve"> PAGEREF _Toc387046122 \h </w:instrText>
            </w:r>
            <w:r w:rsidR="00B30885">
              <w:rPr>
                <w:noProof/>
                <w:webHidden/>
              </w:rPr>
            </w:r>
            <w:r w:rsidR="00B30885">
              <w:rPr>
                <w:noProof/>
                <w:webHidden/>
              </w:rPr>
              <w:fldChar w:fldCharType="separate"/>
            </w:r>
            <w:r w:rsidR="009E08EC">
              <w:rPr>
                <w:noProof/>
                <w:webHidden/>
              </w:rPr>
              <w:t>26</w:t>
            </w:r>
            <w:r w:rsidR="00B30885">
              <w:rPr>
                <w:noProof/>
                <w:webHidden/>
              </w:rPr>
              <w:fldChar w:fldCharType="end"/>
            </w:r>
          </w:hyperlink>
        </w:p>
        <w:p w:rsidR="00B30885" w:rsidRDefault="00204899">
          <w:pPr>
            <w:pStyle w:val="TOC1"/>
            <w:rPr>
              <w:noProof/>
            </w:rPr>
          </w:pPr>
          <w:hyperlink w:anchor="_Toc387046123" w:history="1">
            <w:r w:rsidR="00B30885" w:rsidRPr="008C0F00">
              <w:rPr>
                <w:rStyle w:val="Hyperlink"/>
                <w:noProof/>
              </w:rPr>
              <w:t>Section 10 - Advanced HVAC, Modeling a Dedicated Outdoor Air System</w:t>
            </w:r>
            <w:r w:rsidR="00B30885">
              <w:rPr>
                <w:noProof/>
                <w:webHidden/>
              </w:rPr>
              <w:tab/>
            </w:r>
            <w:r w:rsidR="00B30885">
              <w:rPr>
                <w:noProof/>
                <w:webHidden/>
              </w:rPr>
              <w:fldChar w:fldCharType="begin"/>
            </w:r>
            <w:r w:rsidR="00B30885">
              <w:rPr>
                <w:noProof/>
                <w:webHidden/>
              </w:rPr>
              <w:instrText xml:space="preserve"> PAGEREF _Toc387046123 \h </w:instrText>
            </w:r>
            <w:r w:rsidR="00B30885">
              <w:rPr>
                <w:noProof/>
                <w:webHidden/>
              </w:rPr>
            </w:r>
            <w:r w:rsidR="00B30885">
              <w:rPr>
                <w:noProof/>
                <w:webHidden/>
              </w:rPr>
              <w:fldChar w:fldCharType="separate"/>
            </w:r>
            <w:r w:rsidR="009E08EC">
              <w:rPr>
                <w:noProof/>
                <w:webHidden/>
              </w:rPr>
              <w:t>31</w:t>
            </w:r>
            <w:r w:rsidR="00B30885">
              <w:rPr>
                <w:noProof/>
                <w:webHidden/>
              </w:rPr>
              <w:fldChar w:fldCharType="end"/>
            </w:r>
          </w:hyperlink>
        </w:p>
        <w:p w:rsidR="00B30885" w:rsidRDefault="00204899">
          <w:pPr>
            <w:pStyle w:val="TOC1"/>
            <w:rPr>
              <w:noProof/>
            </w:rPr>
          </w:pPr>
          <w:hyperlink w:anchor="_Toc387046124" w:history="1">
            <w:r w:rsidR="00B30885" w:rsidRPr="008C0F00">
              <w:rPr>
                <w:rStyle w:val="Hyperlink"/>
                <w:noProof/>
              </w:rPr>
              <w:t>Section 11 - Support And Questions</w:t>
            </w:r>
            <w:r w:rsidR="00B30885">
              <w:rPr>
                <w:noProof/>
                <w:webHidden/>
              </w:rPr>
              <w:tab/>
            </w:r>
            <w:r w:rsidR="00B30885">
              <w:rPr>
                <w:noProof/>
                <w:webHidden/>
              </w:rPr>
              <w:fldChar w:fldCharType="begin"/>
            </w:r>
            <w:r w:rsidR="00B30885">
              <w:rPr>
                <w:noProof/>
                <w:webHidden/>
              </w:rPr>
              <w:instrText xml:space="preserve"> PAGEREF _Toc387046124 \h </w:instrText>
            </w:r>
            <w:r w:rsidR="00B30885">
              <w:rPr>
                <w:noProof/>
                <w:webHidden/>
              </w:rPr>
            </w:r>
            <w:r w:rsidR="00B30885">
              <w:rPr>
                <w:noProof/>
                <w:webHidden/>
              </w:rPr>
              <w:fldChar w:fldCharType="separate"/>
            </w:r>
            <w:r w:rsidR="009E08EC">
              <w:rPr>
                <w:noProof/>
                <w:webHidden/>
              </w:rPr>
              <w:t>36</w:t>
            </w:r>
            <w:r w:rsidR="00B30885">
              <w:rPr>
                <w:noProof/>
                <w:webHidden/>
              </w:rPr>
              <w:fldChar w:fldCharType="end"/>
            </w:r>
          </w:hyperlink>
        </w:p>
        <w:p w:rsidR="00043724" w:rsidRDefault="00043724" w:rsidP="004B61F1">
          <w:r>
            <w:rPr>
              <w:b/>
              <w:bCs/>
              <w:noProof/>
            </w:rPr>
            <w:fldChar w:fldCharType="end"/>
          </w:r>
        </w:p>
      </w:sdtContent>
    </w:sdt>
    <w:p w:rsidR="005509B4" w:rsidRPr="00516591" w:rsidRDefault="005509B4" w:rsidP="006B2E7C">
      <w:pPr>
        <w:pStyle w:val="Heading1"/>
      </w:pPr>
      <w:bookmarkStart w:id="2" w:name="_Ref362688539"/>
      <w:bookmarkStart w:id="3" w:name="_Ref362688686"/>
      <w:bookmarkStart w:id="4" w:name="_Ref362688762"/>
      <w:bookmarkStart w:id="5" w:name="_Ref362688844"/>
      <w:bookmarkStart w:id="6" w:name="_Toc387046114"/>
      <w:r w:rsidRPr="00516591">
        <w:t>Model the Building Envelope</w:t>
      </w:r>
      <w:bookmarkEnd w:id="2"/>
      <w:bookmarkEnd w:id="3"/>
      <w:bookmarkEnd w:id="4"/>
      <w:bookmarkEnd w:id="5"/>
      <w:bookmarkEnd w:id="6"/>
      <w:r w:rsidR="00F4719A">
        <w:br/>
      </w:r>
    </w:p>
    <w:p w:rsidR="00FE558F" w:rsidRDefault="005509B4" w:rsidP="00DD0655">
      <w:pPr>
        <w:pStyle w:val="ListParagraph"/>
        <w:numPr>
          <w:ilvl w:val="1"/>
          <w:numId w:val="3"/>
        </w:numPr>
      </w:pPr>
      <w:r>
        <w:t xml:space="preserve">Launch the </w:t>
      </w:r>
      <w:proofErr w:type="spellStart"/>
      <w:r>
        <w:t>SketchUp</w:t>
      </w:r>
      <w:proofErr w:type="spellEnd"/>
      <w:r>
        <w:t xml:space="preserve"> application and the </w:t>
      </w:r>
      <w:proofErr w:type="spellStart"/>
      <w:r>
        <w:t>OpenStudio</w:t>
      </w:r>
      <w:proofErr w:type="spellEnd"/>
      <w:r>
        <w:t xml:space="preserve"> plugin should also load.</w:t>
      </w:r>
    </w:p>
    <w:p w:rsidR="005509B4" w:rsidRDefault="005509B4" w:rsidP="00DD0655">
      <w:pPr>
        <w:pStyle w:val="ListParagraph"/>
        <w:numPr>
          <w:ilvl w:val="2"/>
          <w:numId w:val="3"/>
        </w:numPr>
      </w:pPr>
      <w:r>
        <w:t xml:space="preserve">If you don’t see the </w:t>
      </w:r>
      <w:proofErr w:type="spellStart"/>
      <w:r>
        <w:t>OpenStudio</w:t>
      </w:r>
      <w:proofErr w:type="spellEnd"/>
      <w:r>
        <w:t xml:space="preserve"> toolbar go to the “View/Toolbars” menu and check “</w:t>
      </w:r>
      <w:proofErr w:type="spellStart"/>
      <w:r>
        <w:t>OpenStudio</w:t>
      </w:r>
      <w:proofErr w:type="spellEnd"/>
      <w:r>
        <w:t xml:space="preserve"> Tools” and “</w:t>
      </w:r>
      <w:proofErr w:type="spellStart"/>
      <w:r>
        <w:t>OpenStudio</w:t>
      </w:r>
      <w:proofErr w:type="spellEnd"/>
      <w:r>
        <w:t xml:space="preserve"> Rendering Tools” to display them.</w:t>
      </w:r>
    </w:p>
    <w:p w:rsidR="00B600E6" w:rsidRDefault="00B600E6" w:rsidP="00DD0655">
      <w:pPr>
        <w:pStyle w:val="ListParagraph"/>
        <w:numPr>
          <w:ilvl w:val="2"/>
          <w:numId w:val="3"/>
        </w:numPr>
      </w:pPr>
      <w:proofErr w:type="spellStart"/>
      <w:r>
        <w:t>OpenStudio</w:t>
      </w:r>
      <w:proofErr w:type="spellEnd"/>
      <w:r>
        <w:t xml:space="preserve"> 1.</w:t>
      </w:r>
      <w:r w:rsidR="007D1E4E">
        <w:t>11</w:t>
      </w:r>
      <w:r>
        <w:t xml:space="preserve">.1 only works with </w:t>
      </w:r>
      <w:proofErr w:type="spellStart"/>
      <w:r>
        <w:t>SketchUp</w:t>
      </w:r>
      <w:proofErr w:type="spellEnd"/>
      <w:r>
        <w:t xml:space="preserve"> </w:t>
      </w:r>
      <w:r w:rsidR="007D1E4E">
        <w:t>16</w:t>
      </w:r>
      <w:r>
        <w:t>.</w:t>
      </w:r>
    </w:p>
    <w:p w:rsidR="005509B4" w:rsidRDefault="00B600E6" w:rsidP="00DD0655">
      <w:pPr>
        <w:pStyle w:val="ListParagraph"/>
        <w:numPr>
          <w:ilvl w:val="1"/>
          <w:numId w:val="3"/>
        </w:numPr>
      </w:pPr>
      <w:r>
        <w:t>Choose the “</w:t>
      </w:r>
      <w:proofErr w:type="spellStart"/>
      <w:r>
        <w:t>Large</w:t>
      </w:r>
      <w:r w:rsidR="005509B4">
        <w:t>Hotel</w:t>
      </w:r>
      <w:proofErr w:type="spellEnd"/>
      <w:del w:id="7" w:author="Haddad, Kamel" w:date="2016-04-28T12:21:00Z">
        <w:r w:rsidDel="008C44E9">
          <w:delText>.osm</w:delText>
        </w:r>
      </w:del>
      <w:r w:rsidR="005509B4">
        <w:t xml:space="preserve">” building type </w:t>
      </w:r>
      <w:del w:id="8" w:author="Haddad, Kamel" w:date="2016-04-28T12:22:00Z">
        <w:r w:rsidR="005509B4" w:rsidDel="008C44E9">
          <w:delText xml:space="preserve">template </w:delText>
        </w:r>
      </w:del>
      <w:ins w:id="9" w:author="Haddad, Kamel" w:date="2016-04-28T12:22:00Z">
        <w:r w:rsidR="008C44E9">
          <w:t>and the “DOE Ref 1980</w:t>
        </w:r>
      </w:ins>
      <w:ins w:id="10" w:author="Haddad, Kamel" w:date="2016-04-28T12:23:00Z">
        <w:r w:rsidR="008C44E9">
          <w:t xml:space="preserve">–2004 Template” </w:t>
        </w:r>
      </w:ins>
      <w:r w:rsidR="005509B4">
        <w:t xml:space="preserve">using the “New </w:t>
      </w:r>
      <w:proofErr w:type="spellStart"/>
      <w:r w:rsidR="005509B4">
        <w:t>OpenStudio</w:t>
      </w:r>
      <w:proofErr w:type="spellEnd"/>
      <w:r w:rsidR="005509B4">
        <w:t xml:space="preserve"> Model from </w:t>
      </w:r>
      <w:r w:rsidR="007D1E4E">
        <w:t>Wizard</w:t>
      </w:r>
      <w:r w:rsidR="005509B4">
        <w:t xml:space="preserve">” button. </w:t>
      </w:r>
      <w:r w:rsidR="005509B4">
        <w:rPr>
          <w:noProof/>
          <w:lang w:val="en-CA" w:eastAsia="en-CA"/>
        </w:rPr>
        <w:drawing>
          <wp:inline distT="0" distB="0" distL="0" distR="0" wp14:anchorId="00D47C52" wp14:editId="72B1FEC6">
            <wp:extent cx="228600" cy="228600"/>
            <wp:effectExtent l="19050" t="0" r="0" b="0"/>
            <wp:docPr id="17" name="Picture 6" descr="OSNew-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New-24.png"/>
                    <pic:cNvPicPr/>
                  </pic:nvPicPr>
                  <pic:blipFill>
                    <a:blip r:embed="rId9" cstate="print"/>
                    <a:stretch>
                      <a:fillRect/>
                    </a:stretch>
                  </pic:blipFill>
                  <pic:spPr>
                    <a:xfrm>
                      <a:off x="0" y="0"/>
                      <a:ext cx="228600" cy="228600"/>
                    </a:xfrm>
                    <a:prstGeom prst="rect">
                      <a:avLst/>
                    </a:prstGeom>
                  </pic:spPr>
                </pic:pic>
              </a:graphicData>
            </a:graphic>
          </wp:inline>
        </w:drawing>
      </w:r>
    </w:p>
    <w:p w:rsidR="005509B4" w:rsidRDefault="005509B4" w:rsidP="00C67185">
      <w:pPr>
        <w:jc w:val="center"/>
      </w:pPr>
      <w:r>
        <w:rPr>
          <w:noProof/>
          <w:lang w:val="en-CA" w:eastAsia="en-CA"/>
        </w:rPr>
        <mc:AlternateContent>
          <mc:Choice Requires="wps">
            <w:drawing>
              <wp:inline distT="0" distB="0" distL="0" distR="0" wp14:anchorId="0D24E497" wp14:editId="5B6231D9">
                <wp:extent cx="5029200" cy="647700"/>
                <wp:effectExtent l="0" t="0" r="38100" b="57150"/>
                <wp:docPr id="128"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64770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BE5979" w:rsidRDefault="00204899" w:rsidP="005509B4">
                            <w:r w:rsidRPr="00BE5979">
                              <w:t>Tip</w:t>
                            </w:r>
                            <w:r>
                              <w:t>:</w:t>
                            </w:r>
                            <w:r w:rsidRPr="00BE5979">
                              <w:t xml:space="preserve"> Templates do not contain any geometry. They are datasets for specific building types. They contain data for constructions, loads</w:t>
                            </w:r>
                            <w:r>
                              <w:t>,</w:t>
                            </w:r>
                            <w:r w:rsidRPr="00BE5979">
                              <w:t xml:space="preserve"> and schedules for four vintages across </w:t>
                            </w:r>
                            <w:r>
                              <w:t>all</w:t>
                            </w:r>
                            <w:r w:rsidRPr="00BE5979">
                              <w:t xml:space="preserve"> U</w:t>
                            </w:r>
                            <w:r>
                              <w:t>.</w:t>
                            </w:r>
                            <w:r w:rsidRPr="00BE5979">
                              <w:t>S</w:t>
                            </w:r>
                            <w:r>
                              <w:t>.</w:t>
                            </w:r>
                            <w:r w:rsidRPr="00BE5979">
                              <w:t xml:space="preserve"> climate zones.</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50" o:spid="_x0000_s1026" type="#_x0000_t202" style="width:396pt;height:5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" fillcolor="#d6e3bc [1302]" strokecolor="#c2d69b [1942]" strokeweight="1pt">
                <v:fill color2="#d6e3bc" focus="100%" type="gradient"/>
                <v:shadow on="t" color="#4e6128 [1606]" opacity=".5" offset="1pt"/>
                <v:textbox>
                  <w:txbxContent>
                    <w:p w:rsidR="00204899" w:rsidRPr="00BE5979" w:rsidRDefault="00204899" w:rsidP="005509B4">
                      <w:r w:rsidRPr="00BE5979">
                        <w:t>Tip</w:t>
                      </w:r>
                      <w:r>
                        <w:t>:</w:t>
                      </w:r>
                      <w:r w:rsidRPr="00BE5979">
                        <w:t xml:space="preserve"> Templates do not contain any geometry. They are datasets for specific building types. They contain data for constructions, loads</w:t>
                      </w:r>
                      <w:r>
                        <w:t>,</w:t>
                      </w:r>
                      <w:r w:rsidRPr="00BE5979">
                        <w:t xml:space="preserve"> and schedules for four vintages across </w:t>
                      </w:r>
                      <w:r>
                        <w:t>all</w:t>
                      </w:r>
                      <w:r w:rsidRPr="00BE5979">
                        <w:t xml:space="preserve"> U</w:t>
                      </w:r>
                      <w:r>
                        <w:t>.</w:t>
                      </w:r>
                      <w:r w:rsidRPr="00BE5979">
                        <w:t>S</w:t>
                      </w:r>
                      <w:r>
                        <w:t>.</w:t>
                      </w:r>
                      <w:r w:rsidRPr="00BE5979">
                        <w:t xml:space="preserve"> climate zones.</w:t>
                      </w:r>
                    </w:p>
                  </w:txbxContent>
                </v:textbox>
                <w10:anchorlock/>
              </v:shape>
            </w:pict>
          </mc:Fallback>
        </mc:AlternateContent>
      </w:r>
    </w:p>
    <w:p w:rsidR="005509B4" w:rsidRDefault="005509B4" w:rsidP="00DD0655">
      <w:pPr>
        <w:pStyle w:val="ListParagraph"/>
        <w:numPr>
          <w:ilvl w:val="1"/>
          <w:numId w:val="3"/>
        </w:numPr>
      </w:pPr>
      <w:r>
        <w:t xml:space="preserve">Draw a rectangle to represent the building </w:t>
      </w:r>
      <w:r w:rsidR="00881E9F">
        <w:t>footprint</w:t>
      </w:r>
      <w:r>
        <w:t xml:space="preserve"> (</w:t>
      </w:r>
      <w:r w:rsidR="00786196">
        <w:t xml:space="preserve">see </w:t>
      </w:r>
      <w:fldSimple w:instr=" REF _Ref362614642 ">
        <w:r w:rsidR="009E08EC">
          <w:t xml:space="preserve">Figure </w:t>
        </w:r>
        <w:r w:rsidR="009E08EC">
          <w:rPr>
            <w:noProof/>
          </w:rPr>
          <w:t>1</w:t>
        </w:r>
        <w:r w:rsidR="009E08EC">
          <w:t>.</w:t>
        </w:r>
        <w:r w:rsidR="009E08EC">
          <w:rPr>
            <w:noProof/>
          </w:rPr>
          <w:t>1</w:t>
        </w:r>
      </w:fldSimple>
      <w:r>
        <w:t>).</w:t>
      </w:r>
    </w:p>
    <w:p w:rsidR="005509B4" w:rsidRDefault="005509B4" w:rsidP="00DD0655">
      <w:pPr>
        <w:pStyle w:val="ListParagraph"/>
        <w:numPr>
          <w:ilvl w:val="2"/>
          <w:numId w:val="3"/>
        </w:numPr>
      </w:pPr>
      <w:r>
        <w:t>Select the rectangle tool and click anywhere on your screen to set the starting point.</w:t>
      </w:r>
      <w:r w:rsidRPr="00780719">
        <w:rPr>
          <w:noProof/>
        </w:rPr>
        <w:t xml:space="preserve"> </w:t>
      </w:r>
      <w:r>
        <w:rPr>
          <w:noProof/>
          <w:lang w:val="en-CA" w:eastAsia="en-CA"/>
        </w:rPr>
        <w:drawing>
          <wp:inline distT="0" distB="0" distL="0" distR="0" wp14:anchorId="31EF59A0" wp14:editId="464E26B7">
            <wp:extent cx="228600" cy="228600"/>
            <wp:effectExtent l="19050" t="0" r="0" b="0"/>
            <wp:docPr id="5" name="Picture 3" descr="ToolRectangle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RectangleLarge.png"/>
                    <pic:cNvPicPr/>
                  </pic:nvPicPr>
                  <pic:blipFill>
                    <a:blip r:embed="rId10" cstate="print"/>
                    <a:stretch>
                      <a:fillRect/>
                    </a:stretch>
                  </pic:blipFill>
                  <pic:spPr>
                    <a:xfrm>
                      <a:off x="0" y="0"/>
                      <a:ext cx="228600" cy="228600"/>
                    </a:xfrm>
                    <a:prstGeom prst="rect">
                      <a:avLst/>
                    </a:prstGeom>
                  </pic:spPr>
                </pic:pic>
              </a:graphicData>
            </a:graphic>
          </wp:inline>
        </w:drawing>
      </w:r>
    </w:p>
    <w:p w:rsidR="005509B4" w:rsidRDefault="005509B4" w:rsidP="00DD0655">
      <w:pPr>
        <w:pStyle w:val="ListParagraph"/>
        <w:numPr>
          <w:ilvl w:val="2"/>
          <w:numId w:val="3"/>
        </w:numPr>
      </w:pPr>
      <w:r>
        <w:t xml:space="preserve">Move the mouse up and to the right, then type </w:t>
      </w:r>
      <w:r w:rsidRPr="00C634B1">
        <w:rPr>
          <w:b/>
          <w:i/>
        </w:rPr>
        <w:t>100’,</w:t>
      </w:r>
      <w:r>
        <w:rPr>
          <w:b/>
          <w:i/>
        </w:rPr>
        <w:t xml:space="preserve"> </w:t>
      </w:r>
      <w:r w:rsidRPr="00C634B1">
        <w:rPr>
          <w:b/>
          <w:i/>
        </w:rPr>
        <w:t>50’</w:t>
      </w:r>
      <w:r>
        <w:t xml:space="preserve"> and then press enter.</w:t>
      </w:r>
    </w:p>
    <w:p w:rsidR="00AB24FF" w:rsidRDefault="005509B4" w:rsidP="00DD0655">
      <w:pPr>
        <w:pStyle w:val="ListParagraph"/>
        <w:numPr>
          <w:ilvl w:val="2"/>
          <w:numId w:val="3"/>
        </w:numPr>
      </w:pPr>
      <w:r>
        <w:t>This text will appear in the measurements box at the bottom right of your screen and will precisely size your rectangle.</w:t>
      </w:r>
      <w:r>
        <w:br/>
      </w:r>
    </w:p>
    <w:p w:rsidR="00E5383B" w:rsidRDefault="005509B4" w:rsidP="004A0BC0">
      <w:pPr>
        <w:jc w:val="center"/>
      </w:pPr>
      <w:r>
        <w:rPr>
          <w:noProof/>
          <w:lang w:val="en-CA" w:eastAsia="en-CA"/>
        </w:rPr>
        <w:lastRenderedPageBreak/>
        <mc:AlternateContent>
          <mc:Choice Requires="wps">
            <w:drawing>
              <wp:inline distT="0" distB="0" distL="0" distR="0" wp14:anchorId="6FD7DE23" wp14:editId="4771D748">
                <wp:extent cx="5029200" cy="557530"/>
                <wp:effectExtent l="9525" t="9525" r="9525" b="23495"/>
                <wp:docPr id="127"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55753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28B9" w:rsidRDefault="00204899" w:rsidP="005509B4">
                            <w:pPr>
                              <w:rPr>
                                <w:i/>
                                <w:color w:val="943634" w:themeColor="accent2" w:themeShade="BF"/>
                              </w:rPr>
                            </w:pPr>
                            <w:r w:rsidRPr="00BE5979">
                              <w:t>Tip</w:t>
                            </w:r>
                            <w:r>
                              <w:t>:</w:t>
                            </w:r>
                            <w:r w:rsidRPr="00BE5979">
                              <w:t xml:space="preserve"> The main SketchUp tools you need are the rectangle, pencil, select, orbit, pan, and zoom</w:t>
                            </w:r>
                            <w:r>
                              <w:t xml:space="preserve">.   </w:t>
                            </w:r>
                            <w:r>
                              <w:rPr>
                                <w:noProof/>
                                <w:lang w:val="en-CA" w:eastAsia="en-CA"/>
                              </w:rPr>
                              <w:drawing>
                                <wp:inline distT="0" distB="0" distL="0" distR="0" wp14:anchorId="56D30353" wp14:editId="78336F86">
                                  <wp:extent cx="228600" cy="228600"/>
                                  <wp:effectExtent l="19050" t="0" r="0" b="0"/>
                                  <wp:docPr id="7" name="Picture 3" descr="ToolRectangle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RectangleLarge.png"/>
                                          <pic:cNvPicPr/>
                                        </pic:nvPicPr>
                                        <pic:blipFill>
                                          <a:blip r:embed="rId10" cstate="print"/>
                                          <a:stretch>
                                            <a:fillRect/>
                                          </a:stretch>
                                        </pic:blipFill>
                                        <pic:spPr>
                                          <a:xfrm>
                                            <a:off x="0" y="0"/>
                                            <a:ext cx="228600" cy="228600"/>
                                          </a:xfrm>
                                          <a:prstGeom prst="rect">
                                            <a:avLst/>
                                          </a:prstGeom>
                                        </pic:spPr>
                                      </pic:pic>
                                    </a:graphicData>
                                  </a:graphic>
                                </wp:inline>
                              </w:drawing>
                            </w:r>
                            <w:r>
                              <w:rPr>
                                <w:noProof/>
                                <w:lang w:val="en-CA" w:eastAsia="en-CA"/>
                              </w:rPr>
                              <w:drawing>
                                <wp:inline distT="0" distB="0" distL="0" distR="0" wp14:anchorId="684A68DB" wp14:editId="09A57919">
                                  <wp:extent cx="228600" cy="2286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BEBA8EAE-BF5A-486C-A8C5-ECC9F3942E4B}">
                                                <a14:imgProps xmlns:a14="http://schemas.microsoft.com/office/drawing/2010/main">
                                                  <a14:imgLayer r:embed="rId12">
                                                    <a14:imgEffect>
                                                      <a14:backgroundRemoval t="10000" b="90000" l="10000" r="90000"/>
                                                    </a14:imgEffect>
                                                  </a14:imgLayer>
                                                </a14:imgProps>
                                              </a:ext>
                                            </a:extLst>
                                          </a:blip>
                                          <a:stretch>
                                            <a:fillRect/>
                                          </a:stretch>
                                        </pic:blipFill>
                                        <pic:spPr>
                                          <a:xfrm>
                                            <a:off x="0" y="0"/>
                                            <a:ext cx="228600" cy="228600"/>
                                          </a:xfrm>
                                          <a:prstGeom prst="rect">
                                            <a:avLst/>
                                          </a:prstGeom>
                                        </pic:spPr>
                                      </pic:pic>
                                    </a:graphicData>
                                  </a:graphic>
                                </wp:inline>
                              </w:drawing>
                            </w:r>
                            <w:r>
                              <w:rPr>
                                <w:noProof/>
                                <w:lang w:val="en-CA" w:eastAsia="en-CA"/>
                              </w:rPr>
                              <w:drawing>
                                <wp:inline distT="0" distB="0" distL="0" distR="0" wp14:anchorId="2C2357E6" wp14:editId="62EFE5A6">
                                  <wp:extent cx="228600" cy="2286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BEBA8EAE-BF5A-486C-A8C5-ECC9F3942E4B}">
                                                <a14:imgProps xmlns:a14="http://schemas.microsoft.com/office/drawing/2010/main">
                                                  <a14:imgLayer r:embed="rId14">
                                                    <a14:imgEffect>
                                                      <a14:backgroundRemoval t="10000" b="90000" l="10000" r="90000"/>
                                                    </a14:imgEffect>
                                                  </a14:imgLayer>
                                                </a14:imgProps>
                                              </a:ext>
                                            </a:extLst>
                                          </a:blip>
                                          <a:stretch>
                                            <a:fillRect/>
                                          </a:stretch>
                                        </pic:blipFill>
                                        <pic:spPr>
                                          <a:xfrm>
                                            <a:off x="0" y="0"/>
                                            <a:ext cx="228600" cy="228600"/>
                                          </a:xfrm>
                                          <a:prstGeom prst="rect">
                                            <a:avLst/>
                                          </a:prstGeom>
                                        </pic:spPr>
                                      </pic:pic>
                                    </a:graphicData>
                                  </a:graphic>
                                </wp:inline>
                              </w:drawing>
                            </w:r>
                            <w:r>
                              <w:rPr>
                                <w:noProof/>
                                <w:lang w:val="en-CA" w:eastAsia="en-CA"/>
                              </w:rPr>
                              <w:drawing>
                                <wp:inline distT="0" distB="0" distL="0" distR="0" wp14:anchorId="2849FC01" wp14:editId="39557F04">
                                  <wp:extent cx="228600" cy="228600"/>
                                  <wp:effectExtent l="19050" t="0" r="0" b="0"/>
                                  <wp:docPr id="11" name="Picture 0" descr="ToolOrb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OrbitLarge.png"/>
                                          <pic:cNvPicPr/>
                                        </pic:nvPicPr>
                                        <pic:blipFill>
                                          <a:blip r:embed="rId15" cstate="print"/>
                                          <a:stretch>
                                            <a:fillRect/>
                                          </a:stretch>
                                        </pic:blipFill>
                                        <pic:spPr>
                                          <a:xfrm>
                                            <a:off x="0" y="0"/>
                                            <a:ext cx="228600" cy="228600"/>
                                          </a:xfrm>
                                          <a:prstGeom prst="rect">
                                            <a:avLst/>
                                          </a:prstGeom>
                                        </pic:spPr>
                                      </pic:pic>
                                    </a:graphicData>
                                  </a:graphic>
                                </wp:inline>
                              </w:drawing>
                            </w:r>
                            <w:r>
                              <w:rPr>
                                <w:noProof/>
                                <w:lang w:val="en-CA" w:eastAsia="en-CA"/>
                              </w:rPr>
                              <w:drawing>
                                <wp:inline distT="0" distB="0" distL="0" distR="0" wp14:anchorId="1FF68F53" wp14:editId="50E538F2">
                                  <wp:extent cx="228600" cy="228600"/>
                                  <wp:effectExtent l="19050" t="0" r="0" b="0"/>
                                  <wp:docPr id="14" name="Picture 1" descr="ToolPan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PanLarge.png"/>
                                          <pic:cNvPicPr/>
                                        </pic:nvPicPr>
                                        <pic:blipFill>
                                          <a:blip r:embed="rId16" cstate="print"/>
                                          <a:stretch>
                                            <a:fillRect/>
                                          </a:stretch>
                                        </pic:blipFill>
                                        <pic:spPr>
                                          <a:xfrm>
                                            <a:off x="0" y="0"/>
                                            <a:ext cx="228600" cy="228600"/>
                                          </a:xfrm>
                                          <a:prstGeom prst="rect">
                                            <a:avLst/>
                                          </a:prstGeom>
                                        </pic:spPr>
                                      </pic:pic>
                                    </a:graphicData>
                                  </a:graphic>
                                </wp:inline>
                              </w:drawing>
                            </w:r>
                            <w:r>
                              <w:rPr>
                                <w:noProof/>
                                <w:lang w:val="en-CA" w:eastAsia="en-CA"/>
                              </w:rPr>
                              <w:drawing>
                                <wp:inline distT="0" distB="0" distL="0" distR="0" wp14:anchorId="04C674EF" wp14:editId="4C80A035">
                                  <wp:extent cx="228600" cy="228600"/>
                                  <wp:effectExtent l="19050" t="0" r="0" b="0"/>
                                  <wp:docPr id="16" name="Picture 5" descr="ToolZoomExtents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ZoomExtentsLarge.png"/>
                                          <pic:cNvPicPr/>
                                        </pic:nvPicPr>
                                        <pic:blipFill>
                                          <a:blip r:embed="rId17" cstate="print"/>
                                          <a:stretch>
                                            <a:fillRect/>
                                          </a:stretch>
                                        </pic:blipFill>
                                        <pic:spPr>
                                          <a:xfrm>
                                            <a:off x="0" y="0"/>
                                            <a:ext cx="228600" cy="228600"/>
                                          </a:xfrm>
                                          <a:prstGeom prst="rect">
                                            <a:avLst/>
                                          </a:prstGeom>
                                        </pic:spPr>
                                      </pic:pic>
                                    </a:graphicData>
                                  </a:graphic>
                                </wp:inline>
                              </w:drawing>
                            </w:r>
                          </w:p>
                          <w:p w:rsidR="00204899" w:rsidRPr="00BE5979" w:rsidRDefault="00204899" w:rsidP="005509B4"/>
                        </w:txbxContent>
                      </wps:txbx>
                      <wps:bodyPr rot="0" vert="horz" wrap="square" lIns="91440" tIns="45720" rIns="91440" bIns="45720" anchor="t" anchorCtr="0" upright="1">
                        <a:noAutofit/>
                      </wps:bodyPr>
                    </wps:wsp>
                  </a:graphicData>
                </a:graphic>
              </wp:inline>
            </w:drawing>
          </mc:Choice>
          <mc:Fallback>
            <w:pict>
              <v:shape id="Text Box 49" o:spid="_x0000_s1027" type="#_x0000_t202" style="width:396pt;height:4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" fillcolor="#d6e3bc [1302]" strokecolor="#c2d69b [1942]" strokeweight="1pt">
                <v:fill color2="#d6e3bc" focus="100%" type="gradient"/>
                <v:shadow on="t" color="#4e6128 [1606]" opacity=".5" offset="1pt"/>
                <v:textbox>
                  <w:txbxContent>
                    <w:p w:rsidR="00204899" w:rsidRPr="006B28B9" w:rsidRDefault="00204899" w:rsidP="005509B4">
                      <w:pPr>
                        <w:rPr>
                          <w:i/>
                          <w:color w:val="943634" w:themeColor="accent2" w:themeShade="BF"/>
                        </w:rPr>
                      </w:pPr>
                      <w:r w:rsidRPr="00BE5979">
                        <w:t>Tip</w:t>
                      </w:r>
                      <w:r>
                        <w:t>:</w:t>
                      </w:r>
                      <w:r w:rsidRPr="00BE5979">
                        <w:t xml:space="preserve"> The main SketchUp tools you need are the rectangle, pencil, select, orbit, pan, and zoom</w:t>
                      </w:r>
                      <w:r>
                        <w:t xml:space="preserve">.   </w:t>
                      </w:r>
                      <w:r>
                        <w:rPr>
                          <w:noProof/>
                          <w:lang w:val="en-CA" w:eastAsia="en-CA"/>
                        </w:rPr>
                        <w:drawing>
                          <wp:inline distT="0" distB="0" distL="0" distR="0" wp14:anchorId="56D30353" wp14:editId="78336F86">
                            <wp:extent cx="228600" cy="228600"/>
                            <wp:effectExtent l="19050" t="0" r="0" b="0"/>
                            <wp:docPr id="7" name="Picture 3" descr="ToolRectangle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RectangleLarge.png"/>
                                    <pic:cNvPicPr/>
                                  </pic:nvPicPr>
                                  <pic:blipFill>
                                    <a:blip r:embed="rId10" cstate="print"/>
                                    <a:stretch>
                                      <a:fillRect/>
                                    </a:stretch>
                                  </pic:blipFill>
                                  <pic:spPr>
                                    <a:xfrm>
                                      <a:off x="0" y="0"/>
                                      <a:ext cx="228600" cy="228600"/>
                                    </a:xfrm>
                                    <a:prstGeom prst="rect">
                                      <a:avLst/>
                                    </a:prstGeom>
                                  </pic:spPr>
                                </pic:pic>
                              </a:graphicData>
                            </a:graphic>
                          </wp:inline>
                        </w:drawing>
                      </w:r>
                      <w:r>
                        <w:rPr>
                          <w:noProof/>
                          <w:lang w:val="en-CA" w:eastAsia="en-CA"/>
                        </w:rPr>
                        <w:drawing>
                          <wp:inline distT="0" distB="0" distL="0" distR="0" wp14:anchorId="684A68DB" wp14:editId="09A57919">
                            <wp:extent cx="228600" cy="2286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BEBA8EAE-BF5A-486C-A8C5-ECC9F3942E4B}">
                                          <a14:imgProps xmlns:a14="http://schemas.microsoft.com/office/drawing/2010/main">
                                            <a14:imgLayer r:embed="rId12">
                                              <a14:imgEffect>
                                                <a14:backgroundRemoval t="10000" b="90000" l="10000" r="90000"/>
                                              </a14:imgEffect>
                                            </a14:imgLayer>
                                          </a14:imgProps>
                                        </a:ext>
                                      </a:extLst>
                                    </a:blip>
                                    <a:stretch>
                                      <a:fillRect/>
                                    </a:stretch>
                                  </pic:blipFill>
                                  <pic:spPr>
                                    <a:xfrm>
                                      <a:off x="0" y="0"/>
                                      <a:ext cx="228600" cy="228600"/>
                                    </a:xfrm>
                                    <a:prstGeom prst="rect">
                                      <a:avLst/>
                                    </a:prstGeom>
                                  </pic:spPr>
                                </pic:pic>
                              </a:graphicData>
                            </a:graphic>
                          </wp:inline>
                        </w:drawing>
                      </w:r>
                      <w:r>
                        <w:rPr>
                          <w:noProof/>
                          <w:lang w:val="en-CA" w:eastAsia="en-CA"/>
                        </w:rPr>
                        <w:drawing>
                          <wp:inline distT="0" distB="0" distL="0" distR="0" wp14:anchorId="2C2357E6" wp14:editId="62EFE5A6">
                            <wp:extent cx="228600" cy="2286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BEBA8EAE-BF5A-486C-A8C5-ECC9F3942E4B}">
                                          <a14:imgProps xmlns:a14="http://schemas.microsoft.com/office/drawing/2010/main">
                                            <a14:imgLayer r:embed="rId14">
                                              <a14:imgEffect>
                                                <a14:backgroundRemoval t="10000" b="90000" l="10000" r="90000"/>
                                              </a14:imgEffect>
                                            </a14:imgLayer>
                                          </a14:imgProps>
                                        </a:ext>
                                      </a:extLst>
                                    </a:blip>
                                    <a:stretch>
                                      <a:fillRect/>
                                    </a:stretch>
                                  </pic:blipFill>
                                  <pic:spPr>
                                    <a:xfrm>
                                      <a:off x="0" y="0"/>
                                      <a:ext cx="228600" cy="228600"/>
                                    </a:xfrm>
                                    <a:prstGeom prst="rect">
                                      <a:avLst/>
                                    </a:prstGeom>
                                  </pic:spPr>
                                </pic:pic>
                              </a:graphicData>
                            </a:graphic>
                          </wp:inline>
                        </w:drawing>
                      </w:r>
                      <w:r>
                        <w:rPr>
                          <w:noProof/>
                          <w:lang w:val="en-CA" w:eastAsia="en-CA"/>
                        </w:rPr>
                        <w:drawing>
                          <wp:inline distT="0" distB="0" distL="0" distR="0" wp14:anchorId="2849FC01" wp14:editId="39557F04">
                            <wp:extent cx="228600" cy="228600"/>
                            <wp:effectExtent l="19050" t="0" r="0" b="0"/>
                            <wp:docPr id="11" name="Picture 0" descr="ToolOrbi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OrbitLarge.png"/>
                                    <pic:cNvPicPr/>
                                  </pic:nvPicPr>
                                  <pic:blipFill>
                                    <a:blip r:embed="rId15" cstate="print"/>
                                    <a:stretch>
                                      <a:fillRect/>
                                    </a:stretch>
                                  </pic:blipFill>
                                  <pic:spPr>
                                    <a:xfrm>
                                      <a:off x="0" y="0"/>
                                      <a:ext cx="228600" cy="228600"/>
                                    </a:xfrm>
                                    <a:prstGeom prst="rect">
                                      <a:avLst/>
                                    </a:prstGeom>
                                  </pic:spPr>
                                </pic:pic>
                              </a:graphicData>
                            </a:graphic>
                          </wp:inline>
                        </w:drawing>
                      </w:r>
                      <w:r>
                        <w:rPr>
                          <w:noProof/>
                          <w:lang w:val="en-CA" w:eastAsia="en-CA"/>
                        </w:rPr>
                        <w:drawing>
                          <wp:inline distT="0" distB="0" distL="0" distR="0" wp14:anchorId="1FF68F53" wp14:editId="50E538F2">
                            <wp:extent cx="228600" cy="228600"/>
                            <wp:effectExtent l="19050" t="0" r="0" b="0"/>
                            <wp:docPr id="14" name="Picture 1" descr="ToolPan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PanLarge.png"/>
                                    <pic:cNvPicPr/>
                                  </pic:nvPicPr>
                                  <pic:blipFill>
                                    <a:blip r:embed="rId16" cstate="print"/>
                                    <a:stretch>
                                      <a:fillRect/>
                                    </a:stretch>
                                  </pic:blipFill>
                                  <pic:spPr>
                                    <a:xfrm>
                                      <a:off x="0" y="0"/>
                                      <a:ext cx="228600" cy="228600"/>
                                    </a:xfrm>
                                    <a:prstGeom prst="rect">
                                      <a:avLst/>
                                    </a:prstGeom>
                                  </pic:spPr>
                                </pic:pic>
                              </a:graphicData>
                            </a:graphic>
                          </wp:inline>
                        </w:drawing>
                      </w:r>
                      <w:r>
                        <w:rPr>
                          <w:noProof/>
                          <w:lang w:val="en-CA" w:eastAsia="en-CA"/>
                        </w:rPr>
                        <w:drawing>
                          <wp:inline distT="0" distB="0" distL="0" distR="0" wp14:anchorId="04C674EF" wp14:editId="4C80A035">
                            <wp:extent cx="228600" cy="228600"/>
                            <wp:effectExtent l="19050" t="0" r="0" b="0"/>
                            <wp:docPr id="16" name="Picture 5" descr="ToolZoomExtents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ZoomExtentsLarge.png"/>
                                    <pic:cNvPicPr/>
                                  </pic:nvPicPr>
                                  <pic:blipFill>
                                    <a:blip r:embed="rId17" cstate="print"/>
                                    <a:stretch>
                                      <a:fillRect/>
                                    </a:stretch>
                                  </pic:blipFill>
                                  <pic:spPr>
                                    <a:xfrm>
                                      <a:off x="0" y="0"/>
                                      <a:ext cx="228600" cy="228600"/>
                                    </a:xfrm>
                                    <a:prstGeom prst="rect">
                                      <a:avLst/>
                                    </a:prstGeom>
                                  </pic:spPr>
                                </pic:pic>
                              </a:graphicData>
                            </a:graphic>
                          </wp:inline>
                        </w:drawing>
                      </w:r>
                    </w:p>
                    <w:p w:rsidR="00204899" w:rsidRPr="00BE5979" w:rsidRDefault="00204899" w:rsidP="005509B4"/>
                  </w:txbxContent>
                </v:textbox>
                <w10:anchorlock/>
              </v:shape>
            </w:pict>
          </mc:Fallback>
        </mc:AlternateContent>
      </w:r>
      <w:r>
        <w:br/>
      </w:r>
      <w:r w:rsidR="00881E9F">
        <w:rPr>
          <w:noProof/>
          <w:lang w:val="en-CA" w:eastAsia="en-CA"/>
        </w:rPr>
        <mc:AlternateContent>
          <mc:Choice Requires="wps">
            <w:drawing>
              <wp:inline distT="0" distB="0" distL="0" distR="0" wp14:anchorId="59122E2C" wp14:editId="29822A99">
                <wp:extent cx="5029200" cy="690113"/>
                <wp:effectExtent l="0" t="0" r="38100" b="53340"/>
                <wp:docPr id="28"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690113"/>
                        </a:xfrm>
                        <a:prstGeom prst="rect">
                          <a:avLst/>
                        </a:prstGeom>
                        <a:solidFill>
                          <a:schemeClr val="accent2">
                            <a:lumMod val="60000"/>
                            <a:lumOff val="40000"/>
                          </a:schemeClr>
                        </a:solidFill>
                        <a:ln w="12700">
                          <a:solidFill>
                            <a:schemeClr val="accent2">
                              <a:lumMod val="75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28B9" w:rsidRDefault="00204899" w:rsidP="00881E9F">
                            <w:pPr>
                              <w:rPr>
                                <w:i/>
                                <w:color w:val="943634" w:themeColor="accent2" w:themeShade="BF"/>
                              </w:rPr>
                            </w:pPr>
                            <w:r>
                              <w:t>Issue:</w:t>
                            </w:r>
                            <w:r w:rsidRPr="00BE5979">
                              <w:t xml:space="preserve"> </w:t>
                            </w:r>
                            <w:r>
                              <w:t xml:space="preserve">There are known issues that can occur when using </w:t>
                            </w:r>
                            <w:proofErr w:type="spellStart"/>
                            <w:r>
                              <w:t>SketchUp’s</w:t>
                            </w:r>
                            <w:proofErr w:type="spellEnd"/>
                            <w:r>
                              <w:t xml:space="preserve"> undo function to change OpenStudio model content.   Try to avoid use of undo as much as possible.  Instead of undo, it often works better to delete and re-draw OpenStudio content.</w:t>
                            </w:r>
                          </w:p>
                          <w:p w:rsidR="00204899" w:rsidRPr="00BE5979" w:rsidRDefault="00204899" w:rsidP="00881E9F"/>
                        </w:txbxContent>
                      </wps:txbx>
                      <wps:bodyPr rot="0" vert="horz" wrap="square" lIns="91440" tIns="45720" rIns="91440" bIns="45720" anchor="t" anchorCtr="0" upright="1">
                        <a:noAutofit/>
                      </wps:bodyPr>
                    </wps:wsp>
                  </a:graphicData>
                </a:graphic>
              </wp:inline>
            </w:drawing>
          </mc:Choice>
          <mc:Fallback>
            <w:pict>
              <v:shape id="_x0000_s1028" type="#_x0000_t202" style="width:396pt;height:5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" fillcolor="#d99594 [1941]" strokecolor="#943634 [2405]" strokeweight="1pt">
                <v:shadow on="t" color="#4e6128 [1606]" opacity=".5" offset="1pt"/>
                <v:textbox>
                  <w:txbxContent>
                    <w:p w:rsidR="00204899" w:rsidRPr="006B28B9" w:rsidRDefault="00204899" w:rsidP="00881E9F">
                      <w:pPr>
                        <w:rPr>
                          <w:i/>
                          <w:color w:val="943634" w:themeColor="accent2" w:themeShade="BF"/>
                        </w:rPr>
                      </w:pPr>
                      <w:r>
                        <w:t>Issue:</w:t>
                      </w:r>
                      <w:r w:rsidRPr="00BE5979">
                        <w:t xml:space="preserve"> </w:t>
                      </w:r>
                      <w:r>
                        <w:t xml:space="preserve">There are known issues that can occur when using </w:t>
                      </w:r>
                      <w:proofErr w:type="spellStart"/>
                      <w:r>
                        <w:t>SketchUp’s</w:t>
                      </w:r>
                      <w:proofErr w:type="spellEnd"/>
                      <w:r>
                        <w:t xml:space="preserve"> undo function to change OpenStudio model content.   Try to avoid use of undo as much as possible.  Instead of undo, it often works better to delete and re-draw OpenStudio content.</w:t>
                      </w:r>
                    </w:p>
                    <w:p w:rsidR="00204899" w:rsidRPr="00BE5979" w:rsidRDefault="00204899" w:rsidP="00881E9F"/>
                  </w:txbxContent>
                </v:textbox>
                <w10:anchorlock/>
              </v:shape>
            </w:pict>
          </mc:Fallback>
        </mc:AlternateContent>
      </w:r>
    </w:p>
    <w:p w:rsidR="00AB24FF" w:rsidRDefault="00051296" w:rsidP="00E5383B">
      <w:pPr>
        <w:jc w:val="center"/>
      </w:pPr>
      <w:r>
        <w:rPr>
          <w:noProof/>
          <w:lang w:val="en-CA" w:eastAsia="en-CA"/>
        </w:rPr>
        <w:drawing>
          <wp:inline distT="0" distB="0" distL="0" distR="0" wp14:anchorId="68B7FCFE" wp14:editId="75719129">
            <wp:extent cx="4039548" cy="2838090"/>
            <wp:effectExtent l="0" t="0" r="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41466" cy="2839437"/>
                    </a:xfrm>
                    <a:prstGeom prst="rect">
                      <a:avLst/>
                    </a:prstGeom>
                  </pic:spPr>
                </pic:pic>
              </a:graphicData>
            </a:graphic>
          </wp:inline>
        </w:drawing>
      </w:r>
    </w:p>
    <w:p w:rsidR="00C42C5C" w:rsidRDefault="00AB24FF" w:rsidP="00E5383B">
      <w:pPr>
        <w:pStyle w:val="Caption"/>
        <w:jc w:val="center"/>
      </w:pPr>
      <w:bookmarkStart w:id="11" w:name="_Ref362614642"/>
      <w:proofErr w:type="gramStart"/>
      <w:r>
        <w:t xml:space="preserve">Figure </w:t>
      </w:r>
      <w:fldSimple w:instr=" STYLEREF 1 \s ">
        <w:r w:rsidR="000D14ED">
          <w:rPr>
            <w:noProof/>
          </w:rPr>
          <w:t>1</w:t>
        </w:r>
      </w:fldSimple>
      <w:r w:rsidR="00454528">
        <w:t>.</w:t>
      </w:r>
      <w:proofErr w:type="gramEnd"/>
      <w:r w:rsidR="00454528">
        <w:fldChar w:fldCharType="begin"/>
      </w:r>
      <w:r w:rsidR="00454528">
        <w:instrText xml:space="preserve"> SEQ Figure \* ARABIC \s 1 </w:instrText>
      </w:r>
      <w:r w:rsidR="00454528">
        <w:fldChar w:fldCharType="separate"/>
      </w:r>
      <w:r w:rsidR="000D14ED">
        <w:rPr>
          <w:noProof/>
        </w:rPr>
        <w:t>1</w:t>
      </w:r>
      <w:r w:rsidR="00454528">
        <w:fldChar w:fldCharType="end"/>
      </w:r>
      <w:bookmarkEnd w:id="11"/>
      <w:r>
        <w:t xml:space="preserve"> - </w:t>
      </w:r>
      <w:r w:rsidR="0070229C">
        <w:t>B</w:t>
      </w:r>
      <w:r>
        <w:t>uilding footprint</w:t>
      </w:r>
      <w:r w:rsidR="0070229C">
        <w:t xml:space="preserve"> diagram</w:t>
      </w:r>
    </w:p>
    <w:p w:rsidR="005509B4" w:rsidRDefault="005509B4" w:rsidP="00DD0655">
      <w:pPr>
        <w:pStyle w:val="ListParagraph"/>
        <w:numPr>
          <w:ilvl w:val="1"/>
          <w:numId w:val="3"/>
        </w:numPr>
        <w:tabs>
          <w:tab w:val="left" w:pos="360"/>
          <w:tab w:val="left" w:pos="720"/>
          <w:tab w:val="left" w:pos="1080"/>
        </w:tabs>
      </w:pPr>
      <w:r>
        <w:t>Use the pencil tool to split up the footprint to represent spaces shown in (</w:t>
      </w:r>
      <w:fldSimple w:instr=" REF _Ref362614642 ">
        <w:r w:rsidR="009E08EC">
          <w:t xml:space="preserve">Figure </w:t>
        </w:r>
        <w:r w:rsidR="009E08EC">
          <w:rPr>
            <w:noProof/>
          </w:rPr>
          <w:t>1</w:t>
        </w:r>
        <w:r w:rsidR="009E08EC">
          <w:t>.</w:t>
        </w:r>
        <w:r w:rsidR="009E08EC">
          <w:rPr>
            <w:noProof/>
          </w:rPr>
          <w:t>1</w:t>
        </w:r>
      </w:fldSimple>
      <w:r>
        <w:t xml:space="preserve">). </w:t>
      </w:r>
      <w:r>
        <w:rPr>
          <w:noProof/>
          <w:lang w:val="en-CA" w:eastAsia="en-CA"/>
        </w:rPr>
        <w:drawing>
          <wp:inline distT="0" distB="0" distL="0" distR="0" wp14:anchorId="6CB36E7A" wp14:editId="3AA233BC">
            <wp:extent cx="228600" cy="2286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BEBA8EAE-BF5A-486C-A8C5-ECC9F3942E4B}">
                          <a14:imgProps xmlns:a14="http://schemas.microsoft.com/office/drawing/2010/main">
                            <a14:imgLayer r:embed="rId12">
                              <a14:imgEffect>
                                <a14:backgroundRemoval t="10000" b="90000" l="10000" r="90000"/>
                              </a14:imgEffect>
                            </a14:imgLayer>
                          </a14:imgProps>
                        </a:ext>
                      </a:extLst>
                    </a:blip>
                    <a:stretch>
                      <a:fillRect/>
                    </a:stretch>
                  </pic:blipFill>
                  <pic:spPr>
                    <a:xfrm>
                      <a:off x="0" y="0"/>
                      <a:ext cx="228600" cy="228600"/>
                    </a:xfrm>
                    <a:prstGeom prst="rect">
                      <a:avLst/>
                    </a:prstGeom>
                  </pic:spPr>
                </pic:pic>
              </a:graphicData>
            </a:graphic>
          </wp:inline>
        </w:drawing>
      </w:r>
    </w:p>
    <w:p w:rsidR="005509B4" w:rsidRDefault="005509B4" w:rsidP="00DD0655">
      <w:pPr>
        <w:pStyle w:val="ListParagraph"/>
        <w:numPr>
          <w:ilvl w:val="2"/>
          <w:numId w:val="3"/>
        </w:numPr>
        <w:tabs>
          <w:tab w:val="left" w:pos="360"/>
          <w:tab w:val="left" w:pos="720"/>
          <w:tab w:val="left" w:pos="1080"/>
        </w:tabs>
      </w:pPr>
      <w:proofErr w:type="spellStart"/>
      <w:r>
        <w:t>SketchUp’s</w:t>
      </w:r>
      <w:proofErr w:type="spellEnd"/>
      <w:r>
        <w:t xml:space="preserve"> inference engine snaps to midpoints when </w:t>
      </w:r>
      <w:proofErr w:type="gramStart"/>
      <w:r>
        <w:t>hovering</w:t>
      </w:r>
      <w:proofErr w:type="gramEnd"/>
      <w:r>
        <w:t xml:space="preserve"> the cursor close to a midpoint.</w:t>
      </w:r>
    </w:p>
    <w:p w:rsidR="005509B4" w:rsidRDefault="005509B4" w:rsidP="00DD0655">
      <w:pPr>
        <w:pStyle w:val="ListParagraph"/>
        <w:numPr>
          <w:ilvl w:val="1"/>
          <w:numId w:val="3"/>
        </w:numPr>
        <w:tabs>
          <w:tab w:val="left" w:pos="360"/>
          <w:tab w:val="left" w:pos="720"/>
          <w:tab w:val="left" w:pos="1080"/>
        </w:tabs>
      </w:pPr>
      <w:r>
        <w:t xml:space="preserve"> Extrude the footprint into a two-story building. </w:t>
      </w:r>
    </w:p>
    <w:p w:rsidR="005509B4" w:rsidRDefault="005509B4" w:rsidP="00DD0655">
      <w:pPr>
        <w:pStyle w:val="ListParagraph"/>
        <w:numPr>
          <w:ilvl w:val="2"/>
          <w:numId w:val="3"/>
        </w:numPr>
        <w:tabs>
          <w:tab w:val="left" w:pos="360"/>
          <w:tab w:val="left" w:pos="720"/>
          <w:tab w:val="left" w:pos="1080"/>
        </w:tabs>
      </w:pPr>
      <w:r>
        <w:t xml:space="preserve">Select all the surfaces in your footprint </w:t>
      </w:r>
      <w:r w:rsidR="00881E9F">
        <w:t xml:space="preserve">with the </w:t>
      </w:r>
      <w:r>
        <w:t xml:space="preserve">“Select” tool. </w:t>
      </w:r>
      <w:r>
        <w:rPr>
          <w:noProof/>
          <w:lang w:val="en-CA" w:eastAsia="en-CA"/>
        </w:rPr>
        <w:drawing>
          <wp:inline distT="0" distB="0" distL="0" distR="0" wp14:anchorId="7BA77F0C" wp14:editId="63C1E1B3">
            <wp:extent cx="228600" cy="228600"/>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BEBA8EAE-BF5A-486C-A8C5-ECC9F3942E4B}">
                          <a14:imgProps xmlns:a14="http://schemas.microsoft.com/office/drawing/2010/main">
                            <a14:imgLayer r:embed="rId14">
                              <a14:imgEffect>
                                <a14:backgroundRemoval t="10000" b="90000" l="10000" r="90000"/>
                              </a14:imgEffect>
                            </a14:imgLayer>
                          </a14:imgProps>
                        </a:ext>
                      </a:extLst>
                    </a:blip>
                    <a:stretch>
                      <a:fillRect/>
                    </a:stretch>
                  </pic:blipFill>
                  <pic:spPr>
                    <a:xfrm>
                      <a:off x="0" y="0"/>
                      <a:ext cx="228600" cy="228600"/>
                    </a:xfrm>
                    <a:prstGeom prst="rect">
                      <a:avLst/>
                    </a:prstGeom>
                  </pic:spPr>
                </pic:pic>
              </a:graphicData>
            </a:graphic>
          </wp:inline>
        </w:drawing>
      </w:r>
    </w:p>
    <w:p w:rsidR="005509B4" w:rsidRDefault="005509B4" w:rsidP="00DD0655">
      <w:pPr>
        <w:pStyle w:val="ListParagraph"/>
        <w:numPr>
          <w:ilvl w:val="2"/>
          <w:numId w:val="3"/>
        </w:numPr>
        <w:tabs>
          <w:tab w:val="left" w:pos="360"/>
          <w:tab w:val="left" w:pos="720"/>
          <w:tab w:val="left" w:pos="1080"/>
        </w:tabs>
      </w:pPr>
      <w:r>
        <w:t xml:space="preserve">Click the “Create Spaces from Diagram” button. </w:t>
      </w:r>
      <w:r>
        <w:rPr>
          <w:noProof/>
          <w:lang w:val="en-CA" w:eastAsia="en-CA"/>
        </w:rPr>
        <w:drawing>
          <wp:inline distT="0" distB="0" distL="0" distR="0" wp14:anchorId="1FFC70E9" wp14:editId="32846F2A">
            <wp:extent cx="228600" cy="228600"/>
            <wp:effectExtent l="19050" t="0" r="0" b="0"/>
            <wp:docPr id="12" name="Picture 11" descr="extru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rude.png"/>
                    <pic:cNvPicPr/>
                  </pic:nvPicPr>
                  <pic:blipFill>
                    <a:blip r:embed="rId19" cstate="print"/>
                    <a:stretch>
                      <a:fillRect/>
                    </a:stretch>
                  </pic:blipFill>
                  <pic:spPr>
                    <a:xfrm>
                      <a:off x="0" y="0"/>
                      <a:ext cx="228600" cy="228600"/>
                    </a:xfrm>
                    <a:prstGeom prst="rect">
                      <a:avLst/>
                    </a:prstGeom>
                  </pic:spPr>
                </pic:pic>
              </a:graphicData>
            </a:graphic>
          </wp:inline>
        </w:drawing>
      </w:r>
    </w:p>
    <w:p w:rsidR="005509B4" w:rsidRDefault="005509B4" w:rsidP="00DD0655">
      <w:pPr>
        <w:pStyle w:val="ListParagraph"/>
        <w:numPr>
          <w:ilvl w:val="2"/>
          <w:numId w:val="3"/>
        </w:numPr>
        <w:tabs>
          <w:tab w:val="left" w:pos="360"/>
          <w:tab w:val="left" w:pos="720"/>
          <w:tab w:val="left" w:pos="1080"/>
        </w:tabs>
      </w:pPr>
      <w:r>
        <w:t>Keep the default floor to floor height of 10’ and set number o</w:t>
      </w:r>
      <w:r w:rsidR="00DA6A96">
        <w:t>f floors to 2. Then click “OK”.</w:t>
      </w:r>
    </w:p>
    <w:p w:rsidR="005509B4" w:rsidRDefault="005509B4" w:rsidP="004A0BC0">
      <w:pPr>
        <w:tabs>
          <w:tab w:val="left" w:pos="360"/>
          <w:tab w:val="left" w:pos="720"/>
          <w:tab w:val="left" w:pos="1080"/>
        </w:tabs>
        <w:jc w:val="center"/>
      </w:pPr>
      <w:r>
        <w:rPr>
          <w:noProof/>
          <w:lang w:val="en-CA" w:eastAsia="en-CA"/>
        </w:rPr>
        <mc:AlternateContent>
          <mc:Choice Requires="wps">
            <w:drawing>
              <wp:inline distT="0" distB="0" distL="0" distR="0" wp14:anchorId="77C1B970" wp14:editId="5DF3F19A">
                <wp:extent cx="5029200" cy="522605"/>
                <wp:effectExtent l="9525" t="9525" r="9525" b="29845"/>
                <wp:docPr id="12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52260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BE5979" w:rsidRDefault="00204899" w:rsidP="005509B4">
                            <w:r w:rsidRPr="00BE5979">
                              <w:t>Tip</w:t>
                            </w:r>
                            <w:r>
                              <w:t>:</w:t>
                            </w:r>
                            <w:r w:rsidRPr="00BE5979">
                              <w:t xml:space="preserve"> You can double click to enter into a space, at which point you can alter or create geometry. New geometry will be classified</w:t>
                            </w:r>
                            <w:r>
                              <w:t xml:space="preserve"> as OpenStudio objects.</w:t>
                            </w:r>
                          </w:p>
                        </w:txbxContent>
                      </wps:txbx>
                      <wps:bodyPr rot="0" vert="horz" wrap="square" lIns="91440" tIns="45720" rIns="91440" bIns="45720" anchor="t" anchorCtr="0" upright="1">
                        <a:noAutofit/>
                      </wps:bodyPr>
                    </wps:wsp>
                  </a:graphicData>
                </a:graphic>
              </wp:inline>
            </w:drawing>
          </mc:Choice>
          <mc:Fallback>
            <w:pict>
              <v:shape id="Text Box 48" o:spid="_x0000_s1029" type="#_x0000_t202" style="width:396pt;height:4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" fillcolor="#d6e3bc [1302]" strokecolor="#c2d69b [1942]" strokeweight="1pt">
                <v:fill color2="#d6e3bc" focus="100%" type="gradient"/>
                <v:shadow on="t" color="#4e6128 [1606]" opacity=".5" offset="1pt"/>
                <v:textbox>
                  <w:txbxContent>
                    <w:p w:rsidR="00204899" w:rsidRPr="00BE5979" w:rsidRDefault="00204899" w:rsidP="005509B4">
                      <w:r w:rsidRPr="00BE5979">
                        <w:t>Tip</w:t>
                      </w:r>
                      <w:r>
                        <w:t>:</w:t>
                      </w:r>
                      <w:r w:rsidRPr="00BE5979">
                        <w:t xml:space="preserve"> You can double click to enter into a space, at which point you can alter or create geometry. New geometry will be classified</w:t>
                      </w:r>
                      <w:r>
                        <w:t xml:space="preserve"> as OpenStudio objects.</w:t>
                      </w:r>
                    </w:p>
                  </w:txbxContent>
                </v:textbox>
                <w10:anchorlock/>
              </v:shape>
            </w:pict>
          </mc:Fallback>
        </mc:AlternateContent>
      </w:r>
    </w:p>
    <w:p w:rsidR="005509B4" w:rsidRDefault="005509B4" w:rsidP="00DD0655">
      <w:pPr>
        <w:pStyle w:val="ListParagraph"/>
        <w:numPr>
          <w:ilvl w:val="1"/>
          <w:numId w:val="3"/>
        </w:numPr>
        <w:tabs>
          <w:tab w:val="left" w:pos="360"/>
          <w:tab w:val="left" w:pos="720"/>
          <w:tab w:val="left" w:pos="1080"/>
        </w:tabs>
      </w:pPr>
      <w:r>
        <w:t>Set surface boundary conditions.</w:t>
      </w:r>
    </w:p>
    <w:p w:rsidR="005509B4" w:rsidRDefault="005509B4" w:rsidP="00DD0655">
      <w:pPr>
        <w:pStyle w:val="ListParagraph"/>
        <w:numPr>
          <w:ilvl w:val="2"/>
          <w:numId w:val="3"/>
        </w:numPr>
        <w:tabs>
          <w:tab w:val="left" w:pos="360"/>
          <w:tab w:val="left" w:pos="720"/>
          <w:tab w:val="left" w:pos="1080"/>
        </w:tabs>
      </w:pPr>
      <w:r>
        <w:t xml:space="preserve">Change to “Render by Boundary Condition” mode. </w:t>
      </w:r>
      <w:r>
        <w:rPr>
          <w:noProof/>
          <w:lang w:val="en-CA" w:eastAsia="en-CA"/>
        </w:rPr>
        <w:drawing>
          <wp:inline distT="0" distB="0" distL="0" distR="0" wp14:anchorId="35CE23A0" wp14:editId="403990BC">
            <wp:extent cx="228600" cy="228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der_boundry.png"/>
                    <pic:cNvPicPr/>
                  </pic:nvPicPr>
                  <pic:blipFill>
                    <a:blip r:embed="rId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p>
    <w:p w:rsidR="005509B4" w:rsidRDefault="005509B4" w:rsidP="00DD0655">
      <w:pPr>
        <w:pStyle w:val="ListParagraph"/>
        <w:numPr>
          <w:ilvl w:val="2"/>
          <w:numId w:val="3"/>
        </w:numPr>
        <w:tabs>
          <w:tab w:val="left" w:pos="360"/>
          <w:tab w:val="left" w:pos="720"/>
          <w:tab w:val="left" w:pos="1080"/>
        </w:tabs>
      </w:pPr>
      <w:r>
        <w:t xml:space="preserve">Click the “Surface Matching” tool and choose “Match in Entire Model”. </w:t>
      </w:r>
      <w:r w:rsidRPr="007F4742">
        <w:rPr>
          <w:noProof/>
          <w:lang w:val="en-CA" w:eastAsia="en-CA"/>
        </w:rPr>
        <w:drawing>
          <wp:inline distT="0" distB="0" distL="0" distR="0" wp14:anchorId="7B724D71" wp14:editId="6B11DD63">
            <wp:extent cx="228600" cy="228600"/>
            <wp:effectExtent l="19050" t="0" r="0" b="0"/>
            <wp:docPr id="23" name="Picture 13" descr="SurfaceMatchingSelecte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MatchingSelected-24.png"/>
                    <pic:cNvPicPr/>
                  </pic:nvPicPr>
                  <pic:blipFill>
                    <a:blip r:embed="rId21" cstate="print"/>
                    <a:stretch>
                      <a:fillRect/>
                    </a:stretch>
                  </pic:blipFill>
                  <pic:spPr>
                    <a:xfrm>
                      <a:off x="0" y="0"/>
                      <a:ext cx="228600" cy="228600"/>
                    </a:xfrm>
                    <a:prstGeom prst="rect">
                      <a:avLst/>
                    </a:prstGeom>
                  </pic:spPr>
                </pic:pic>
              </a:graphicData>
            </a:graphic>
          </wp:inline>
        </w:drawing>
      </w:r>
    </w:p>
    <w:p w:rsidR="005509B4" w:rsidRDefault="005509B4" w:rsidP="00DD0655">
      <w:pPr>
        <w:pStyle w:val="ListParagraph"/>
        <w:numPr>
          <w:ilvl w:val="2"/>
          <w:numId w:val="3"/>
        </w:numPr>
        <w:tabs>
          <w:tab w:val="left" w:pos="360"/>
          <w:tab w:val="left" w:pos="720"/>
          <w:tab w:val="left" w:pos="1080"/>
        </w:tabs>
      </w:pPr>
      <w:r>
        <w:t>Use the x-ray mode or section cut to confirm green interior surfaces inside the model. You can delete the section cut when you are done.</w:t>
      </w:r>
      <w:r w:rsidRPr="002A55AC">
        <w:rPr>
          <w:noProof/>
          <w:lang w:val="en-CA" w:eastAsia="en-CA"/>
        </w:rPr>
        <w:drawing>
          <wp:inline distT="0" distB="0" distL="0" distR="0" wp14:anchorId="27670A0A" wp14:editId="36F8EAD7">
            <wp:extent cx="228600" cy="228600"/>
            <wp:effectExtent l="19050" t="0" r="0" b="0"/>
            <wp:docPr id="20" name="Picture 19" descr="tbRenderTransparent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bRenderTransparentLarge.png"/>
                    <pic:cNvPicPr/>
                  </pic:nvPicPr>
                  <pic:blipFill>
                    <a:blip r:embed="rId22" cstate="print"/>
                    <a:stretch>
                      <a:fillRect/>
                    </a:stretch>
                  </pic:blipFill>
                  <pic:spPr>
                    <a:xfrm>
                      <a:off x="0" y="0"/>
                      <a:ext cx="228600" cy="228600"/>
                    </a:xfrm>
                    <a:prstGeom prst="rect">
                      <a:avLst/>
                    </a:prstGeom>
                  </pic:spPr>
                </pic:pic>
              </a:graphicData>
            </a:graphic>
          </wp:inline>
        </w:drawing>
      </w:r>
      <w:r>
        <w:t xml:space="preserve"> </w:t>
      </w:r>
      <w:r>
        <w:rPr>
          <w:noProof/>
          <w:lang w:val="en-CA" w:eastAsia="en-CA"/>
        </w:rPr>
        <w:drawing>
          <wp:inline distT="0" distB="0" distL="0" distR="0" wp14:anchorId="0655FF58" wp14:editId="2C318027">
            <wp:extent cx="228600" cy="228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SectionLar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p>
    <w:p w:rsidR="005509B4" w:rsidRDefault="005509B4" w:rsidP="00DD0655">
      <w:pPr>
        <w:pStyle w:val="ListParagraph"/>
        <w:numPr>
          <w:ilvl w:val="2"/>
          <w:numId w:val="3"/>
        </w:numPr>
        <w:tabs>
          <w:tab w:val="left" w:pos="360"/>
          <w:tab w:val="left" w:pos="720"/>
          <w:tab w:val="left" w:pos="1080"/>
        </w:tabs>
      </w:pPr>
      <w:r>
        <w:t>Blue represents outdoor, tan is</w:t>
      </w:r>
      <w:r w:rsidR="00DA6A96">
        <w:t xml:space="preserve"> ground, and green is </w:t>
      </w:r>
      <w:r w:rsidR="00F726DE">
        <w:t xml:space="preserve">a </w:t>
      </w:r>
      <w:r w:rsidR="00DA6A96">
        <w:t>surface</w:t>
      </w:r>
      <w:r w:rsidR="00A4383D">
        <w:t xml:space="preserve"> boundary condition</w:t>
      </w:r>
      <w:r w:rsidR="00DA6A96">
        <w:t xml:space="preserve">. </w:t>
      </w:r>
    </w:p>
    <w:p w:rsidR="005509B4" w:rsidRDefault="005509B4" w:rsidP="004A0BC0">
      <w:pPr>
        <w:tabs>
          <w:tab w:val="left" w:pos="360"/>
          <w:tab w:val="left" w:pos="720"/>
          <w:tab w:val="left" w:pos="1080"/>
        </w:tabs>
        <w:jc w:val="center"/>
      </w:pPr>
      <w:r>
        <w:rPr>
          <w:noProof/>
          <w:lang w:val="en-CA" w:eastAsia="en-CA"/>
        </w:rPr>
        <w:lastRenderedPageBreak/>
        <mc:AlternateContent>
          <mc:Choice Requires="wps">
            <w:drawing>
              <wp:inline distT="0" distB="0" distL="0" distR="0" wp14:anchorId="7DE9E33B" wp14:editId="10BF4666">
                <wp:extent cx="5029200" cy="499110"/>
                <wp:effectExtent l="9525" t="14605" r="9525" b="29210"/>
                <wp:docPr id="125"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9911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BE5979" w:rsidRDefault="00204899" w:rsidP="005509B4">
                            <w:r w:rsidRPr="00BE5979">
                              <w:t>Tip</w:t>
                            </w:r>
                            <w:r>
                              <w:t>:</w:t>
                            </w:r>
                            <w:r w:rsidRPr="00BE5979">
                              <w:t xml:space="preserve"> Matched surfaces should be the same size and in the same position. The “Intersect Entire Model” butto</w:t>
                            </w:r>
                            <w:r>
                              <w:t>n will split surfaces that span</w:t>
                            </w:r>
                            <w:r w:rsidRPr="00BE5979">
                              <w:t xml:space="preserve"> </w:t>
                            </w:r>
                            <w:r>
                              <w:t xml:space="preserve">adjacent </w:t>
                            </w:r>
                            <w:r w:rsidRPr="00BE5979">
                              <w:t>base surfaces.</w:t>
                            </w:r>
                          </w:p>
                        </w:txbxContent>
                      </wps:txbx>
                      <wps:bodyPr rot="0" vert="horz" wrap="square" lIns="91440" tIns="45720" rIns="91440" bIns="45720" anchor="t" anchorCtr="0" upright="1">
                        <a:noAutofit/>
                      </wps:bodyPr>
                    </wps:wsp>
                  </a:graphicData>
                </a:graphic>
              </wp:inline>
            </w:drawing>
          </mc:Choice>
          <mc:Fallback>
            <w:pict>
              <v:shape id="Text Box 47" o:spid="_x0000_s1030" type="#_x0000_t202" style="width:396pt;height:39.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" fillcolor="#d6e3bc [1302]" strokecolor="#c2d69b [1942]" strokeweight="1pt">
                <v:fill color2="#d6e3bc" focus="100%" type="gradient"/>
                <v:shadow on="t" color="#4e6128 [1606]" opacity=".5" offset="1pt"/>
                <v:textbox>
                  <w:txbxContent>
                    <w:p w:rsidR="00204899" w:rsidRPr="00BE5979" w:rsidRDefault="00204899" w:rsidP="005509B4">
                      <w:r w:rsidRPr="00BE5979">
                        <w:t>Tip</w:t>
                      </w:r>
                      <w:r>
                        <w:t>:</w:t>
                      </w:r>
                      <w:r w:rsidRPr="00BE5979">
                        <w:t xml:space="preserve"> Matched surfaces should be the same size and in the same position. The “Intersect Entire Model” butto</w:t>
                      </w:r>
                      <w:r>
                        <w:t>n will split surfaces that span</w:t>
                      </w:r>
                      <w:r w:rsidRPr="00BE5979">
                        <w:t xml:space="preserve"> </w:t>
                      </w:r>
                      <w:r>
                        <w:t xml:space="preserve">adjacent </w:t>
                      </w:r>
                      <w:r w:rsidRPr="00BE5979">
                        <w:t>base surfaces.</w:t>
                      </w:r>
                    </w:p>
                  </w:txbxContent>
                </v:textbox>
                <w10:anchorlock/>
              </v:shape>
            </w:pict>
          </mc:Fallback>
        </mc:AlternateContent>
      </w:r>
    </w:p>
    <w:p w:rsidR="005509B4" w:rsidRDefault="005509B4" w:rsidP="00DD0655">
      <w:pPr>
        <w:pStyle w:val="ListParagraph"/>
        <w:numPr>
          <w:ilvl w:val="1"/>
          <w:numId w:val="3"/>
        </w:numPr>
        <w:tabs>
          <w:tab w:val="left" w:pos="360"/>
          <w:tab w:val="left" w:pos="720"/>
          <w:tab w:val="left" w:pos="1080"/>
        </w:tabs>
      </w:pPr>
      <w:r>
        <w:t>Apply a window to wall ratio to the building.</w:t>
      </w:r>
    </w:p>
    <w:p w:rsidR="005509B4" w:rsidRDefault="005509B4" w:rsidP="00DD0655">
      <w:pPr>
        <w:pStyle w:val="ListParagraph"/>
        <w:numPr>
          <w:ilvl w:val="2"/>
          <w:numId w:val="3"/>
        </w:numPr>
        <w:tabs>
          <w:tab w:val="left" w:pos="360"/>
          <w:tab w:val="left" w:pos="720"/>
          <w:tab w:val="left" w:pos="1080"/>
        </w:tabs>
      </w:pPr>
      <w:r>
        <w:t xml:space="preserve">Switch the render mode back to “Render by Surface Type”. </w:t>
      </w:r>
      <w:r>
        <w:rPr>
          <w:noProof/>
          <w:lang w:val="en-CA" w:eastAsia="en-CA"/>
        </w:rPr>
        <w:drawing>
          <wp:inline distT="0" distB="0" distL="0" distR="0" wp14:anchorId="77199ACB" wp14:editId="2C545BB4">
            <wp:extent cx="228600" cy="228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der_surface_class.png"/>
                    <pic:cNvPicPr/>
                  </pic:nvPicPr>
                  <pic:blipFill>
                    <a:blip r:embed="rId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p>
    <w:p w:rsidR="005509B4" w:rsidRDefault="005509B4" w:rsidP="00DD0655">
      <w:pPr>
        <w:pStyle w:val="ListParagraph"/>
        <w:numPr>
          <w:ilvl w:val="2"/>
          <w:numId w:val="3"/>
        </w:numPr>
        <w:tabs>
          <w:tab w:val="left" w:pos="360"/>
          <w:tab w:val="left" w:pos="720"/>
          <w:tab w:val="left" w:pos="1080"/>
        </w:tabs>
      </w:pPr>
      <w:r>
        <w:t>Select all spaces by drawing a window with the “Select” tool.</w:t>
      </w:r>
    </w:p>
    <w:p w:rsidR="005509B4" w:rsidRDefault="005509B4" w:rsidP="00DD0655">
      <w:pPr>
        <w:pStyle w:val="ListParagraph"/>
        <w:numPr>
          <w:ilvl w:val="2"/>
          <w:numId w:val="3"/>
        </w:numPr>
        <w:tabs>
          <w:tab w:val="left" w:pos="360"/>
          <w:tab w:val="left" w:pos="720"/>
          <w:tab w:val="left" w:pos="1080"/>
        </w:tabs>
      </w:pPr>
      <w:r>
        <w:t>Run the “Set Window to Wall Ratio” user script with the default values.</w:t>
      </w:r>
    </w:p>
    <w:p w:rsidR="005509B4" w:rsidRDefault="005509B4" w:rsidP="00DD0655">
      <w:pPr>
        <w:pStyle w:val="ListParagraph"/>
        <w:numPr>
          <w:ilvl w:val="3"/>
          <w:numId w:val="3"/>
        </w:numPr>
        <w:tabs>
          <w:tab w:val="left" w:pos="360"/>
          <w:tab w:val="left" w:pos="720"/>
          <w:tab w:val="left" w:pos="1080"/>
        </w:tabs>
      </w:pPr>
      <w:r>
        <w:t>This is under the “Plugins/</w:t>
      </w:r>
      <w:proofErr w:type="spellStart"/>
      <w:r>
        <w:t>OpenStudio</w:t>
      </w:r>
      <w:proofErr w:type="spellEnd"/>
      <w:r>
        <w:t xml:space="preserve"> User Scripts/Add</w:t>
      </w:r>
      <w:r w:rsidR="00DA6A96">
        <w:t xml:space="preserve"> or Alter Model Elements” menu.</w:t>
      </w:r>
    </w:p>
    <w:p w:rsidR="00BF49A6" w:rsidRDefault="00BF49A6" w:rsidP="008852D1">
      <w:pPr>
        <w:pStyle w:val="ListParagraph"/>
        <w:numPr>
          <w:ilvl w:val="3"/>
          <w:numId w:val="3"/>
        </w:numPr>
        <w:tabs>
          <w:tab w:val="left" w:pos="360"/>
          <w:tab w:val="left" w:pos="720"/>
          <w:tab w:val="left" w:pos="1080"/>
        </w:tabs>
      </w:pPr>
      <w:r>
        <w:t>Use the default values of “0.4” for fraction, “0.76 meters” for offset, and “Above Floor” for application type.</w:t>
      </w:r>
    </w:p>
    <w:p w:rsidR="005509B4" w:rsidRDefault="005509B4" w:rsidP="004A0BC0">
      <w:pPr>
        <w:tabs>
          <w:tab w:val="left" w:pos="360"/>
          <w:tab w:val="left" w:pos="720"/>
          <w:tab w:val="left" w:pos="1080"/>
        </w:tabs>
        <w:jc w:val="center"/>
      </w:pPr>
      <w:r>
        <w:rPr>
          <w:noProof/>
          <w:lang w:val="en-CA" w:eastAsia="en-CA"/>
        </w:rPr>
        <mc:AlternateContent>
          <mc:Choice Requires="wps">
            <w:drawing>
              <wp:inline distT="0" distB="0" distL="0" distR="0" wp14:anchorId="14FBC023" wp14:editId="1906CAD8">
                <wp:extent cx="5029200" cy="522605"/>
                <wp:effectExtent l="9525" t="8890" r="9525" b="20955"/>
                <wp:docPr id="12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52260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Default="00204899" w:rsidP="005509B4">
                            <w:r w:rsidRPr="00BE5979">
                              <w:t>Tip</w:t>
                            </w:r>
                            <w:r>
                              <w:t>:</w:t>
                            </w:r>
                            <w:r w:rsidRPr="00BE5979">
                              <w:t xml:space="preserve"> </w:t>
                            </w:r>
                            <w:r w:rsidRPr="00A574AD">
                              <w:t>The window to wall ratio script remove</w:t>
                            </w:r>
                            <w:r>
                              <w:t>s</w:t>
                            </w:r>
                            <w:r w:rsidRPr="00A574AD">
                              <w:t xml:space="preserve"> existing windows but leaves doors alone. If it </w:t>
                            </w:r>
                            <w:r>
                              <w:t>cannot</w:t>
                            </w:r>
                            <w:r w:rsidRPr="00A574AD">
                              <w:t xml:space="preserve"> meet the requested ratio</w:t>
                            </w:r>
                            <w:r>
                              <w:t>,</w:t>
                            </w:r>
                            <w:r w:rsidRPr="00A574AD">
                              <w:t xml:space="preserve"> it </w:t>
                            </w:r>
                            <w:r>
                              <w:t>will not</w:t>
                            </w:r>
                            <w:r w:rsidRPr="00A574AD">
                              <w:t xml:space="preserve"> add a window.</w:t>
                            </w:r>
                            <w:r>
                              <w:t xml:space="preserve">  </w:t>
                            </w:r>
                          </w:p>
                        </w:txbxContent>
                      </wps:txbx>
                      <wps:bodyPr rot="0" vert="horz" wrap="square" lIns="91440" tIns="45720" rIns="91440" bIns="45720" anchor="t" anchorCtr="0" upright="1">
                        <a:noAutofit/>
                      </wps:bodyPr>
                    </wps:wsp>
                  </a:graphicData>
                </a:graphic>
              </wp:inline>
            </w:drawing>
          </mc:Choice>
          <mc:Fallback>
            <w:pict>
              <v:shape id="Text Box 46" o:spid="_x0000_s1031" type="#_x0000_t202" style="width:396pt;height:4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" fillcolor="#d6e3bc [1302]" strokecolor="#c2d69b [1942]" strokeweight="1pt">
                <v:fill color2="#d6e3bc" focus="100%" type="gradient"/>
                <v:shadow on="t" color="#4e6128 [1606]" opacity=".5" offset="1pt"/>
                <v:textbox>
                  <w:txbxContent>
                    <w:p w:rsidR="00204899" w:rsidRDefault="00204899" w:rsidP="005509B4">
                      <w:r w:rsidRPr="00BE5979">
                        <w:t>Tip</w:t>
                      </w:r>
                      <w:r>
                        <w:t>:</w:t>
                      </w:r>
                      <w:r w:rsidRPr="00BE5979">
                        <w:t xml:space="preserve"> </w:t>
                      </w:r>
                      <w:r w:rsidRPr="00A574AD">
                        <w:t>The window to wall ratio script remove</w:t>
                      </w:r>
                      <w:r>
                        <w:t>s</w:t>
                      </w:r>
                      <w:r w:rsidRPr="00A574AD">
                        <w:t xml:space="preserve"> existing windows but leaves doors alone. If it </w:t>
                      </w:r>
                      <w:r>
                        <w:t>cannot</w:t>
                      </w:r>
                      <w:r w:rsidRPr="00A574AD">
                        <w:t xml:space="preserve"> meet the requested ratio</w:t>
                      </w:r>
                      <w:r>
                        <w:t>,</w:t>
                      </w:r>
                      <w:r w:rsidRPr="00A574AD">
                        <w:t xml:space="preserve"> it </w:t>
                      </w:r>
                      <w:r>
                        <w:t>will not</w:t>
                      </w:r>
                      <w:r w:rsidRPr="00A574AD">
                        <w:t xml:space="preserve"> add a window.</w:t>
                      </w:r>
                      <w:r>
                        <w:t xml:space="preserve">  </w:t>
                      </w:r>
                    </w:p>
                  </w:txbxContent>
                </v:textbox>
                <w10:anchorlock/>
              </v:shape>
            </w:pict>
          </mc:Fallback>
        </mc:AlternateContent>
      </w:r>
    </w:p>
    <w:p w:rsidR="005509B4" w:rsidRDefault="005509B4" w:rsidP="00DD0655">
      <w:pPr>
        <w:pStyle w:val="ListParagraph"/>
        <w:numPr>
          <w:ilvl w:val="1"/>
          <w:numId w:val="3"/>
        </w:numPr>
        <w:tabs>
          <w:tab w:val="left" w:pos="360"/>
          <w:tab w:val="left" w:pos="720"/>
          <w:tab w:val="left" w:pos="1080"/>
        </w:tabs>
      </w:pPr>
      <w:r>
        <w:t>Search for south-facing windows.</w:t>
      </w:r>
    </w:p>
    <w:p w:rsidR="005509B4" w:rsidRDefault="005509B4" w:rsidP="00DD0655">
      <w:pPr>
        <w:pStyle w:val="ListParagraph"/>
        <w:numPr>
          <w:ilvl w:val="2"/>
          <w:numId w:val="3"/>
        </w:numPr>
        <w:tabs>
          <w:tab w:val="left" w:pos="360"/>
          <w:tab w:val="left" w:pos="720"/>
          <w:tab w:val="left" w:pos="1080"/>
        </w:tabs>
      </w:pPr>
      <w:r>
        <w:t xml:space="preserve">Click “Surface Search” tool. </w:t>
      </w:r>
      <w:r>
        <w:rPr>
          <w:noProof/>
          <w:lang w:val="en-CA" w:eastAsia="en-CA"/>
        </w:rPr>
        <w:drawing>
          <wp:inline distT="0" distB="0" distL="0" distR="0" wp14:anchorId="7BD6ED27" wp14:editId="7F54DA37">
            <wp:extent cx="228600" cy="228600"/>
            <wp:effectExtent l="0" t="0" r="0" b="0"/>
            <wp:docPr id="32" name="Picture 32" descr="U:\OpenStudio - Local Development\icons 90pix\surface-search-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OpenStudio - Local Development\icons 90pix\surface-search-9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rsidR="005509B4" w:rsidRDefault="005509B4" w:rsidP="00DD0655">
      <w:pPr>
        <w:pStyle w:val="ListParagraph"/>
        <w:numPr>
          <w:ilvl w:val="2"/>
          <w:numId w:val="3"/>
        </w:numPr>
        <w:tabs>
          <w:tab w:val="left" w:pos="360"/>
          <w:tab w:val="left" w:pos="720"/>
          <w:tab w:val="left" w:pos="1080"/>
        </w:tabs>
      </w:pPr>
      <w:r>
        <w:t>Choose “</w:t>
      </w:r>
      <w:proofErr w:type="spellStart"/>
      <w:r>
        <w:t>OS</w:t>
      </w:r>
      <w:proofErr w:type="gramStart"/>
      <w:r>
        <w:t>:SubSurface</w:t>
      </w:r>
      <w:proofErr w:type="spellEnd"/>
      <w:proofErr w:type="gramEnd"/>
      <w:r>
        <w:t>” for class, and 180 to 180 for orientation, then click “Search Entire Model” (</w:t>
      </w:r>
      <w:fldSimple w:instr=" REF _Ref362614698 ">
        <w:r w:rsidR="009E08EC">
          <w:t xml:space="preserve">Figure </w:t>
        </w:r>
        <w:r w:rsidR="009E08EC">
          <w:rPr>
            <w:noProof/>
          </w:rPr>
          <w:t>1</w:t>
        </w:r>
        <w:r w:rsidR="009E08EC">
          <w:t>.</w:t>
        </w:r>
        <w:r w:rsidR="009E08EC">
          <w:rPr>
            <w:noProof/>
          </w:rPr>
          <w:t>2</w:t>
        </w:r>
      </w:fldSimple>
      <w:r>
        <w:t>).</w:t>
      </w:r>
    </w:p>
    <w:p w:rsidR="00DA6A96" w:rsidRDefault="00051296" w:rsidP="00E5383B">
      <w:pPr>
        <w:keepNext/>
        <w:tabs>
          <w:tab w:val="left" w:pos="360"/>
          <w:tab w:val="left" w:pos="720"/>
          <w:tab w:val="left" w:pos="1080"/>
        </w:tabs>
        <w:jc w:val="center"/>
      </w:pPr>
      <w:r>
        <w:rPr>
          <w:noProof/>
          <w:lang w:val="en-CA" w:eastAsia="en-CA"/>
        </w:rPr>
        <w:drawing>
          <wp:inline distT="0" distB="0" distL="0" distR="0" wp14:anchorId="4EC52328" wp14:editId="7BE294C3">
            <wp:extent cx="3904488" cy="2743200"/>
            <wp:effectExtent l="0" t="0" r="127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04488" cy="2743200"/>
                    </a:xfrm>
                    <a:prstGeom prst="rect">
                      <a:avLst/>
                    </a:prstGeom>
                  </pic:spPr>
                </pic:pic>
              </a:graphicData>
            </a:graphic>
          </wp:inline>
        </w:drawing>
      </w:r>
    </w:p>
    <w:p w:rsidR="00661ECF" w:rsidRDefault="00DA6A96" w:rsidP="00E5383B">
      <w:pPr>
        <w:pStyle w:val="Caption"/>
        <w:jc w:val="center"/>
      </w:pPr>
      <w:bookmarkStart w:id="12" w:name="_Ref362614698"/>
      <w:proofErr w:type="gramStart"/>
      <w:r>
        <w:t xml:space="preserve">Figure </w:t>
      </w:r>
      <w:fldSimple w:instr=" STYLEREF 1 \s ">
        <w:r w:rsidR="000D14ED">
          <w:rPr>
            <w:noProof/>
          </w:rPr>
          <w:t>1</w:t>
        </w:r>
      </w:fldSimple>
      <w:r w:rsidR="00454528">
        <w:t>.</w:t>
      </w:r>
      <w:proofErr w:type="gramEnd"/>
      <w:r w:rsidR="00AA7161">
        <w:fldChar w:fldCharType="begin"/>
      </w:r>
      <w:r w:rsidR="00AA7161">
        <w:instrText xml:space="preserve"> SEQ Figure \* ARABIC \s 1 </w:instrText>
      </w:r>
      <w:r w:rsidR="00AA7161">
        <w:fldChar w:fldCharType="separate"/>
      </w:r>
      <w:r w:rsidR="000D14ED">
        <w:rPr>
          <w:noProof/>
        </w:rPr>
        <w:t>2</w:t>
      </w:r>
      <w:r w:rsidR="00AA7161">
        <w:rPr>
          <w:noProof/>
        </w:rPr>
        <w:fldChar w:fldCharType="end"/>
      </w:r>
      <w:bookmarkEnd w:id="12"/>
      <w:r>
        <w:t xml:space="preserve"> - </w:t>
      </w:r>
      <w:r w:rsidR="0070229C">
        <w:t>S</w:t>
      </w:r>
      <w:r>
        <w:t>earch for south facing windows</w:t>
      </w:r>
    </w:p>
    <w:p w:rsidR="005509B4" w:rsidRDefault="005509B4" w:rsidP="00DD0655">
      <w:pPr>
        <w:pStyle w:val="ListParagraph"/>
        <w:numPr>
          <w:ilvl w:val="2"/>
          <w:numId w:val="3"/>
        </w:numPr>
        <w:tabs>
          <w:tab w:val="left" w:pos="360"/>
          <w:tab w:val="left" w:pos="720"/>
          <w:tab w:val="left" w:pos="1080"/>
        </w:tabs>
      </w:pPr>
      <w:r>
        <w:t>The surfaces that pass the test are visible and selected; everything else is hidden.</w:t>
      </w:r>
    </w:p>
    <w:p w:rsidR="005509B4" w:rsidRDefault="005509B4" w:rsidP="00DD0655">
      <w:pPr>
        <w:pStyle w:val="ListParagraph"/>
        <w:numPr>
          <w:ilvl w:val="2"/>
          <w:numId w:val="3"/>
        </w:numPr>
        <w:tabs>
          <w:tab w:val="left" w:pos="360"/>
          <w:tab w:val="left" w:pos="720"/>
          <w:tab w:val="left" w:pos="1080"/>
        </w:tabs>
      </w:pPr>
      <w:r>
        <w:t>Click “View Hidden Geometry” to see the rest of the model in hatched mode.</w:t>
      </w:r>
      <w:r>
        <w:rPr>
          <w:noProof/>
        </w:rPr>
        <w:t xml:space="preserve"> </w:t>
      </w:r>
      <w:r>
        <w:rPr>
          <w:noProof/>
          <w:lang w:val="en-CA" w:eastAsia="en-CA"/>
        </w:rPr>
        <w:drawing>
          <wp:inline distT="0" distB="0" distL="0" distR="0" wp14:anchorId="199B3BC0" wp14:editId="734FEAFF">
            <wp:extent cx="228600" cy="228600"/>
            <wp:effectExtent l="0" t="0" r="0" b="0"/>
            <wp:docPr id="33" name="Picture 33" descr="U:\OpenStudio - Local Development\icons app\SU_ViewHidden-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OpenStudio - Local Development\icons app\SU_ViewHidden-2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rsidR="005509B4" w:rsidRDefault="005509B4" w:rsidP="00DD0655">
      <w:pPr>
        <w:pStyle w:val="ListParagraph"/>
        <w:numPr>
          <w:ilvl w:val="1"/>
          <w:numId w:val="3"/>
        </w:numPr>
        <w:tabs>
          <w:tab w:val="left" w:pos="360"/>
          <w:tab w:val="left" w:pos="720"/>
          <w:tab w:val="left" w:pos="1080"/>
        </w:tabs>
      </w:pPr>
      <w:r>
        <w:t>Use the overhang script on the search results to add overhangs based on projection factor.</w:t>
      </w:r>
    </w:p>
    <w:p w:rsidR="005509B4" w:rsidRDefault="005509B4" w:rsidP="00DD0655">
      <w:pPr>
        <w:pStyle w:val="ListParagraph"/>
        <w:numPr>
          <w:ilvl w:val="2"/>
          <w:numId w:val="3"/>
        </w:numPr>
        <w:tabs>
          <w:tab w:val="left" w:pos="360"/>
          <w:tab w:val="left" w:pos="720"/>
          <w:tab w:val="left" w:pos="1080"/>
        </w:tabs>
      </w:pPr>
      <w:r>
        <w:t>Run the “Add Overhangs by Projection Factor” user script with the default values.</w:t>
      </w:r>
    </w:p>
    <w:p w:rsidR="005509B4" w:rsidRDefault="005509B4" w:rsidP="00DD0655">
      <w:pPr>
        <w:pStyle w:val="ListParagraph"/>
        <w:numPr>
          <w:ilvl w:val="3"/>
          <w:numId w:val="3"/>
        </w:numPr>
        <w:tabs>
          <w:tab w:val="left" w:pos="360"/>
          <w:tab w:val="left" w:pos="720"/>
          <w:tab w:val="left" w:pos="1080"/>
        </w:tabs>
      </w:pPr>
      <w:r>
        <w:t>This is under the “Plugins/</w:t>
      </w:r>
      <w:proofErr w:type="spellStart"/>
      <w:r>
        <w:t>OpenStudio</w:t>
      </w:r>
      <w:proofErr w:type="spellEnd"/>
      <w:r>
        <w:t xml:space="preserve"> User Scripts/Add or Alter Model Elements” menu.</w:t>
      </w:r>
    </w:p>
    <w:p w:rsidR="008852D1" w:rsidRDefault="008852D1" w:rsidP="00DD0655">
      <w:pPr>
        <w:pStyle w:val="ListParagraph"/>
        <w:numPr>
          <w:ilvl w:val="3"/>
          <w:numId w:val="3"/>
        </w:numPr>
        <w:tabs>
          <w:tab w:val="left" w:pos="360"/>
          <w:tab w:val="left" w:pos="720"/>
          <w:tab w:val="left" w:pos="1080"/>
        </w:tabs>
      </w:pPr>
      <w:r>
        <w:t>Use the default projection fraction of “0.5” and offset of “0”.</w:t>
      </w:r>
    </w:p>
    <w:p w:rsidR="005509B4" w:rsidRDefault="005509B4" w:rsidP="00DD0655">
      <w:pPr>
        <w:pStyle w:val="ListParagraph"/>
        <w:numPr>
          <w:ilvl w:val="2"/>
          <w:numId w:val="3"/>
        </w:numPr>
        <w:tabs>
          <w:tab w:val="left" w:pos="360"/>
          <w:tab w:val="left" w:pos="720"/>
          <w:tab w:val="left" w:pos="1080"/>
        </w:tabs>
      </w:pPr>
      <w:r>
        <w:t>Click “Unhide All” in the Surface Search dialog to cancel the filter and see the rest of the model (</w:t>
      </w:r>
      <w:fldSimple w:instr=" REF _Ref362614698 ">
        <w:r w:rsidR="009E08EC">
          <w:t xml:space="preserve">Figure </w:t>
        </w:r>
        <w:r w:rsidR="009E08EC">
          <w:rPr>
            <w:noProof/>
          </w:rPr>
          <w:t>1</w:t>
        </w:r>
        <w:r w:rsidR="009E08EC">
          <w:t>.</w:t>
        </w:r>
        <w:r w:rsidR="009E08EC">
          <w:rPr>
            <w:noProof/>
          </w:rPr>
          <w:t>2</w:t>
        </w:r>
      </w:fldSimple>
      <w:r>
        <w:t>).</w:t>
      </w:r>
    </w:p>
    <w:p w:rsidR="005509B4" w:rsidRDefault="005509B4" w:rsidP="00DD0655">
      <w:pPr>
        <w:pStyle w:val="ListParagraph"/>
        <w:numPr>
          <w:ilvl w:val="1"/>
          <w:numId w:val="3"/>
        </w:numPr>
        <w:tabs>
          <w:tab w:val="left" w:pos="360"/>
          <w:tab w:val="left" w:pos="720"/>
          <w:tab w:val="left" w:pos="1080"/>
        </w:tabs>
      </w:pPr>
      <w:r>
        <w:lastRenderedPageBreak/>
        <w:t xml:space="preserve">Save the </w:t>
      </w:r>
      <w:proofErr w:type="spellStart"/>
      <w:r>
        <w:t>OpenStudio</w:t>
      </w:r>
      <w:proofErr w:type="spellEnd"/>
      <w:r>
        <w:t xml:space="preserve"> model as “</w:t>
      </w:r>
      <w:fldSimple w:instr=" REF _Ref362688844 \n ">
        <w:r w:rsidR="009E08EC">
          <w:t>Section 1 -</w:t>
        </w:r>
      </w:fldSimple>
      <w:r w:rsidR="00E22583">
        <w:t xml:space="preserve"> </w:t>
      </w:r>
      <w:proofErr w:type="spellStart"/>
      <w:r w:rsidR="00E22583">
        <w:t>Model</w:t>
      </w:r>
      <w:r>
        <w:t>.osm</w:t>
      </w:r>
      <w:proofErr w:type="spellEnd"/>
      <w:r>
        <w:t xml:space="preserve">”. </w:t>
      </w:r>
      <w:r>
        <w:rPr>
          <w:noProof/>
          <w:lang w:val="en-CA" w:eastAsia="en-CA"/>
        </w:rPr>
        <w:drawing>
          <wp:inline distT="0" distB="0" distL="0" distR="0" wp14:anchorId="5BF725F5" wp14:editId="33780272">
            <wp:extent cx="228600" cy="228600"/>
            <wp:effectExtent l="19050" t="0" r="0" b="0"/>
            <wp:docPr id="15" name="Picture 14" descr="OSSav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Save-24.png"/>
                    <pic:cNvPicPr/>
                  </pic:nvPicPr>
                  <pic:blipFill>
                    <a:blip r:embed="rId28" cstate="print"/>
                    <a:stretch>
                      <a:fillRect/>
                    </a:stretch>
                  </pic:blipFill>
                  <pic:spPr>
                    <a:xfrm>
                      <a:off x="0" y="0"/>
                      <a:ext cx="228600" cy="228600"/>
                    </a:xfrm>
                    <a:prstGeom prst="rect">
                      <a:avLst/>
                    </a:prstGeom>
                  </pic:spPr>
                </pic:pic>
              </a:graphicData>
            </a:graphic>
          </wp:inline>
        </w:drawing>
      </w:r>
      <w:r>
        <w:br/>
      </w:r>
    </w:p>
    <w:p w:rsidR="005915EC" w:rsidRDefault="00A60524" w:rsidP="00677C33">
      <w:pPr>
        <w:keepNext/>
        <w:tabs>
          <w:tab w:val="left" w:pos="360"/>
          <w:tab w:val="left" w:pos="720"/>
          <w:tab w:val="left" w:pos="1080"/>
        </w:tabs>
        <w:jc w:val="center"/>
      </w:pPr>
      <w:r>
        <w:rPr>
          <w:noProof/>
          <w:lang w:val="en-CA" w:eastAsia="en-CA"/>
        </w:rPr>
        <w:drawing>
          <wp:inline distT="0" distB="0" distL="0" distR="0" wp14:anchorId="7FD16D32" wp14:editId="20571E7D">
            <wp:extent cx="3904488" cy="2743200"/>
            <wp:effectExtent l="0" t="0" r="127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904488" cy="2743200"/>
                    </a:xfrm>
                    <a:prstGeom prst="rect">
                      <a:avLst/>
                    </a:prstGeom>
                  </pic:spPr>
                </pic:pic>
              </a:graphicData>
            </a:graphic>
          </wp:inline>
        </w:drawing>
      </w:r>
    </w:p>
    <w:p w:rsidR="005509B4" w:rsidRPr="005915EC" w:rsidRDefault="005915EC" w:rsidP="00677C33">
      <w:pPr>
        <w:pStyle w:val="Caption"/>
        <w:jc w:val="center"/>
        <w:rPr>
          <w:b/>
        </w:rPr>
      </w:pPr>
      <w:proofErr w:type="gramStart"/>
      <w:r>
        <w:t xml:space="preserve">Figure </w:t>
      </w:r>
      <w:fldSimple w:instr=" STYLEREF 1 \s ">
        <w:r w:rsidR="000D14ED">
          <w:rPr>
            <w:noProof/>
          </w:rPr>
          <w:t>1</w:t>
        </w:r>
      </w:fldSimple>
      <w:r w:rsidR="00454528">
        <w:t>.</w:t>
      </w:r>
      <w:proofErr w:type="gramEnd"/>
      <w:r w:rsidR="00AA7161">
        <w:fldChar w:fldCharType="begin"/>
      </w:r>
      <w:r w:rsidR="00AA7161">
        <w:instrText xml:space="preserve"> SEQ Figure \* ARABIC \s 1 </w:instrText>
      </w:r>
      <w:r w:rsidR="00AA7161">
        <w:fldChar w:fldCharType="separate"/>
      </w:r>
      <w:r w:rsidR="000D14ED">
        <w:rPr>
          <w:noProof/>
        </w:rPr>
        <w:t>3</w:t>
      </w:r>
      <w:r w:rsidR="00AA7161">
        <w:rPr>
          <w:noProof/>
        </w:rPr>
        <w:fldChar w:fldCharType="end"/>
      </w:r>
      <w:r>
        <w:t xml:space="preserve"> - </w:t>
      </w:r>
      <w:r w:rsidR="00677C33">
        <w:t>Completed</w:t>
      </w:r>
      <w:r w:rsidRPr="00530F10">
        <w:t xml:space="preserve"> building envelope</w:t>
      </w:r>
    </w:p>
    <w:p w:rsidR="005509B4" w:rsidRPr="00BC70F0" w:rsidRDefault="005509B4" w:rsidP="00B137F0">
      <w:pPr>
        <w:pStyle w:val="Heading1"/>
      </w:pPr>
      <w:bookmarkStart w:id="13" w:name="_Ref362698954"/>
      <w:bookmarkStart w:id="14" w:name="_Toc387046115"/>
      <w:r>
        <w:t>Customize the Envelope, Fenestration, and Add Site Shading.</w:t>
      </w:r>
      <w:bookmarkEnd w:id="13"/>
      <w:bookmarkEnd w:id="14"/>
      <w:r w:rsidR="00F4719A">
        <w:br/>
      </w:r>
    </w:p>
    <w:p w:rsidR="005509B4" w:rsidRDefault="005509B4" w:rsidP="00DD0655">
      <w:pPr>
        <w:pStyle w:val="ListParagraph"/>
        <w:numPr>
          <w:ilvl w:val="1"/>
          <w:numId w:val="9"/>
        </w:numPr>
        <w:tabs>
          <w:tab w:val="left" w:pos="360"/>
          <w:tab w:val="left" w:pos="720"/>
          <w:tab w:val="left" w:pos="1080"/>
        </w:tabs>
      </w:pPr>
      <w:r>
        <w:t>Customize the Envelope.</w:t>
      </w:r>
    </w:p>
    <w:p w:rsidR="005509B4" w:rsidRDefault="005509B4" w:rsidP="00DD0655">
      <w:pPr>
        <w:pStyle w:val="ListParagraph"/>
        <w:numPr>
          <w:ilvl w:val="2"/>
          <w:numId w:val="9"/>
        </w:numPr>
        <w:tabs>
          <w:tab w:val="left" w:pos="360"/>
          <w:tab w:val="left" w:pos="720"/>
          <w:tab w:val="left" w:pos="1080"/>
        </w:tabs>
      </w:pPr>
      <w:r>
        <w:t>Use the Extrude tool to raise the roof of the South West space.</w:t>
      </w:r>
    </w:p>
    <w:p w:rsidR="005509B4" w:rsidRDefault="005509B4" w:rsidP="00DD0655">
      <w:pPr>
        <w:pStyle w:val="ListParagraph"/>
        <w:numPr>
          <w:ilvl w:val="3"/>
          <w:numId w:val="9"/>
        </w:numPr>
        <w:tabs>
          <w:tab w:val="left" w:pos="360"/>
          <w:tab w:val="left" w:pos="720"/>
          <w:tab w:val="left" w:pos="1080"/>
        </w:tabs>
      </w:pPr>
      <w:r>
        <w:t>Double click the South West space to activate the group.</w:t>
      </w:r>
    </w:p>
    <w:p w:rsidR="005509B4" w:rsidRDefault="005509B4" w:rsidP="00DD0655">
      <w:pPr>
        <w:pStyle w:val="ListParagraph"/>
        <w:numPr>
          <w:ilvl w:val="3"/>
          <w:numId w:val="9"/>
        </w:numPr>
        <w:tabs>
          <w:tab w:val="left" w:pos="360"/>
          <w:tab w:val="left" w:pos="720"/>
          <w:tab w:val="left" w:pos="1080"/>
        </w:tabs>
      </w:pPr>
      <w:r>
        <w:t>Raise the roof and then type 10’ and enter.</w:t>
      </w:r>
    </w:p>
    <w:p w:rsidR="005509B4" w:rsidRDefault="00677C33" w:rsidP="00DD0655">
      <w:pPr>
        <w:pStyle w:val="ListParagraph"/>
        <w:numPr>
          <w:ilvl w:val="2"/>
          <w:numId w:val="9"/>
        </w:numPr>
        <w:tabs>
          <w:tab w:val="left" w:pos="360"/>
          <w:tab w:val="left" w:pos="720"/>
          <w:tab w:val="left" w:pos="1080"/>
        </w:tabs>
      </w:pPr>
      <w:r>
        <w:t>Draw an</w:t>
      </w:r>
      <w:r w:rsidR="005509B4">
        <w:t xml:space="preserve"> edge between the two short edges of the roof with the pencil tool to split it in half.</w:t>
      </w:r>
    </w:p>
    <w:p w:rsidR="005509B4" w:rsidRDefault="005509B4" w:rsidP="00DD0655">
      <w:pPr>
        <w:pStyle w:val="ListParagraph"/>
        <w:numPr>
          <w:ilvl w:val="2"/>
          <w:numId w:val="9"/>
        </w:numPr>
        <w:tabs>
          <w:tab w:val="left" w:pos="360"/>
          <w:tab w:val="left" w:pos="720"/>
          <w:tab w:val="left" w:pos="1080"/>
        </w:tabs>
      </w:pPr>
      <w:r>
        <w:t>Hover over the new edge with the move tool, click and raise it vertically by 10’. Make sure you are on the blue axis so the roof is moved verticall</w:t>
      </w:r>
      <w:r w:rsidR="00786196">
        <w:t xml:space="preserve">y. Again type 10’ and enter </w:t>
      </w:r>
      <w:proofErr w:type="gramStart"/>
      <w:r w:rsidR="00786196">
        <w:t>(</w:t>
      </w:r>
      <w:r w:rsidR="002A2870">
        <w:t xml:space="preserve"> </w:t>
      </w:r>
      <w:proofErr w:type="gramEnd"/>
      <w:r w:rsidR="007620EE">
        <w:fldChar w:fldCharType="begin"/>
      </w:r>
      <w:r w:rsidR="007620EE">
        <w:instrText xml:space="preserve"> REF _Ref362614548 </w:instrText>
      </w:r>
      <w:r w:rsidR="007620EE">
        <w:fldChar w:fldCharType="separate"/>
      </w:r>
      <w:r w:rsidR="009E08EC">
        <w:t xml:space="preserve">Figure </w:t>
      </w:r>
      <w:r w:rsidR="009E08EC">
        <w:rPr>
          <w:noProof/>
        </w:rPr>
        <w:t>2</w:t>
      </w:r>
      <w:r w:rsidR="009E08EC">
        <w:t>.</w:t>
      </w:r>
      <w:r w:rsidR="009E08EC">
        <w:rPr>
          <w:noProof/>
        </w:rPr>
        <w:t>1</w:t>
      </w:r>
      <w:r w:rsidR="007620EE">
        <w:rPr>
          <w:noProof/>
        </w:rPr>
        <w:fldChar w:fldCharType="end"/>
      </w:r>
      <w:r>
        <w:t>).</w:t>
      </w:r>
    </w:p>
    <w:p w:rsidR="005915EC" w:rsidRDefault="00F255BB" w:rsidP="00677C33">
      <w:pPr>
        <w:keepNext/>
        <w:tabs>
          <w:tab w:val="left" w:pos="360"/>
          <w:tab w:val="left" w:pos="720"/>
          <w:tab w:val="left" w:pos="1080"/>
        </w:tabs>
        <w:jc w:val="center"/>
      </w:pPr>
      <w:r>
        <w:rPr>
          <w:noProof/>
          <w:lang w:val="en-CA" w:eastAsia="en-CA"/>
        </w:rPr>
        <w:lastRenderedPageBreak/>
        <w:drawing>
          <wp:inline distT="0" distB="0" distL="0" distR="0" wp14:anchorId="158A2BBE" wp14:editId="70BCDB15">
            <wp:extent cx="3904488" cy="2743200"/>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904488" cy="2743200"/>
                    </a:xfrm>
                    <a:prstGeom prst="rect">
                      <a:avLst/>
                    </a:prstGeom>
                  </pic:spPr>
                </pic:pic>
              </a:graphicData>
            </a:graphic>
          </wp:inline>
        </w:drawing>
      </w:r>
    </w:p>
    <w:p w:rsidR="005509B4" w:rsidRDefault="005915EC" w:rsidP="00677C33">
      <w:pPr>
        <w:pStyle w:val="Caption"/>
        <w:jc w:val="center"/>
      </w:pPr>
      <w:bookmarkStart w:id="15" w:name="_Ref362614548"/>
      <w:bookmarkStart w:id="16" w:name="_Ref362614537"/>
      <w:proofErr w:type="gramStart"/>
      <w:r>
        <w:t xml:space="preserve">Figure </w:t>
      </w:r>
      <w:fldSimple w:instr=" STYLEREF 1 \s ">
        <w:r w:rsidR="000D14ED">
          <w:rPr>
            <w:noProof/>
          </w:rPr>
          <w:t>2</w:t>
        </w:r>
      </w:fldSimple>
      <w:r w:rsidR="00454528">
        <w:t>.</w:t>
      </w:r>
      <w:proofErr w:type="gramEnd"/>
      <w:r w:rsidR="00AA7161">
        <w:fldChar w:fldCharType="begin"/>
      </w:r>
      <w:r w:rsidR="00AA7161">
        <w:instrText xml:space="preserve"> SEQ Figure \* ARABIC \s 1 </w:instrText>
      </w:r>
      <w:r w:rsidR="00AA7161">
        <w:fldChar w:fldCharType="separate"/>
      </w:r>
      <w:r w:rsidR="000D14ED">
        <w:rPr>
          <w:noProof/>
        </w:rPr>
        <w:t>1</w:t>
      </w:r>
      <w:r w:rsidR="00AA7161">
        <w:rPr>
          <w:noProof/>
        </w:rPr>
        <w:fldChar w:fldCharType="end"/>
      </w:r>
      <w:bookmarkEnd w:id="15"/>
      <w:r>
        <w:t xml:space="preserve"> </w:t>
      </w:r>
      <w:bookmarkStart w:id="17" w:name="_Ref362614527"/>
      <w:r>
        <w:t xml:space="preserve">- </w:t>
      </w:r>
      <w:r w:rsidR="00677C33">
        <w:t>C</w:t>
      </w:r>
      <w:r w:rsidRPr="00BC0053">
        <w:t>ustomized envelope</w:t>
      </w:r>
      <w:bookmarkEnd w:id="16"/>
      <w:bookmarkEnd w:id="17"/>
    </w:p>
    <w:p w:rsidR="005509B4" w:rsidRDefault="005509B4" w:rsidP="00DD0655">
      <w:pPr>
        <w:pStyle w:val="ListParagraph"/>
        <w:numPr>
          <w:ilvl w:val="2"/>
          <w:numId w:val="9"/>
        </w:numPr>
        <w:tabs>
          <w:tab w:val="left" w:pos="360"/>
          <w:tab w:val="left" w:pos="720"/>
          <w:tab w:val="left" w:pos="1080"/>
        </w:tabs>
      </w:pPr>
      <w:r>
        <w:t xml:space="preserve">Change to “Render by Boundary Condition” mode. </w:t>
      </w:r>
      <w:r>
        <w:rPr>
          <w:noProof/>
          <w:lang w:val="en-CA" w:eastAsia="en-CA"/>
        </w:rPr>
        <w:drawing>
          <wp:inline distT="0" distB="0" distL="0" distR="0" wp14:anchorId="00D2613B" wp14:editId="21E8B794">
            <wp:extent cx="228600" cy="2286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der_boundry.png"/>
                    <pic:cNvPicPr/>
                  </pic:nvPicPr>
                  <pic:blipFill>
                    <a:blip r:embed="rId20">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p>
    <w:p w:rsidR="005509B4" w:rsidRDefault="005509B4" w:rsidP="00DD0655">
      <w:pPr>
        <w:pStyle w:val="ListParagraph"/>
        <w:numPr>
          <w:ilvl w:val="2"/>
          <w:numId w:val="9"/>
        </w:numPr>
        <w:tabs>
          <w:tab w:val="left" w:pos="360"/>
          <w:tab w:val="left" w:pos="720"/>
          <w:tab w:val="left" w:pos="1080"/>
        </w:tabs>
      </w:pPr>
      <w:r>
        <w:t>Notice how the exterior walls are still green</w:t>
      </w:r>
      <w:r w:rsidR="00881E9F">
        <w:t xml:space="preserve"> indicating they are matched to another surface</w:t>
      </w:r>
      <w:r>
        <w:t>. We don’t want that. Open the Surface Matching dialog and use “Intersect in Entire Model” to split the walls at the old roof level. This is necess</w:t>
      </w:r>
      <w:r w:rsidR="00686EA0">
        <w:t>ary for proper surface matching</w:t>
      </w:r>
      <w:r>
        <w:t>.</w:t>
      </w:r>
    </w:p>
    <w:p w:rsidR="005509B4" w:rsidRDefault="005509B4" w:rsidP="00DD0655">
      <w:pPr>
        <w:pStyle w:val="ListParagraph"/>
        <w:numPr>
          <w:ilvl w:val="3"/>
          <w:numId w:val="9"/>
        </w:numPr>
        <w:tabs>
          <w:tab w:val="left" w:pos="360"/>
          <w:tab w:val="left" w:pos="720"/>
          <w:tab w:val="left" w:pos="1080"/>
        </w:tabs>
      </w:pPr>
      <w:r>
        <w:t>This won’t work if are within a space when you run it. Escape out to the top level of the model.</w:t>
      </w:r>
    </w:p>
    <w:p w:rsidR="005509B4" w:rsidRDefault="005509B4" w:rsidP="00DD0655">
      <w:pPr>
        <w:pStyle w:val="ListParagraph"/>
        <w:numPr>
          <w:ilvl w:val="2"/>
          <w:numId w:val="9"/>
        </w:numPr>
        <w:tabs>
          <w:tab w:val="left" w:pos="360"/>
          <w:tab w:val="left" w:pos="720"/>
          <w:tab w:val="left" w:pos="1080"/>
        </w:tabs>
      </w:pPr>
      <w:r>
        <w:t xml:space="preserve">After splitting the surfaces click “Match in Entire Model” to re-evaluate the surface boundary conditions. </w:t>
      </w:r>
      <w:r w:rsidR="00686EA0">
        <w:t xml:space="preserve">Now the lower portion of the wall has surface boundary condition and the upper portion has outdoor boundary conditions.  </w:t>
      </w:r>
      <w:r>
        <w:t>You should now only see green if you have a section cut to expose the inside of the model (</w:t>
      </w:r>
      <w:fldSimple w:instr=" REF _Ref362614784 ">
        <w:r w:rsidR="009E08EC">
          <w:t xml:space="preserve">Figure </w:t>
        </w:r>
        <w:r w:rsidR="009E08EC">
          <w:rPr>
            <w:noProof/>
          </w:rPr>
          <w:t>2</w:t>
        </w:r>
        <w:r w:rsidR="009E08EC">
          <w:t>.</w:t>
        </w:r>
        <w:r w:rsidR="009E08EC">
          <w:rPr>
            <w:noProof/>
          </w:rPr>
          <w:t>2</w:t>
        </w:r>
      </w:fldSimple>
      <w:r>
        <w:t>).</w:t>
      </w:r>
    </w:p>
    <w:p w:rsidR="000B36E8" w:rsidRDefault="00F255BB" w:rsidP="00677C33">
      <w:pPr>
        <w:keepNext/>
        <w:tabs>
          <w:tab w:val="left" w:pos="360"/>
          <w:tab w:val="left" w:pos="720"/>
          <w:tab w:val="left" w:pos="1080"/>
        </w:tabs>
        <w:jc w:val="center"/>
      </w:pPr>
      <w:r>
        <w:rPr>
          <w:noProof/>
          <w:lang w:val="en-CA" w:eastAsia="en-CA"/>
        </w:rPr>
        <w:drawing>
          <wp:inline distT="0" distB="0" distL="0" distR="0" wp14:anchorId="44F57FCF" wp14:editId="1934FF91">
            <wp:extent cx="3904488" cy="2743200"/>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904488" cy="2743200"/>
                    </a:xfrm>
                    <a:prstGeom prst="rect">
                      <a:avLst/>
                    </a:prstGeom>
                  </pic:spPr>
                </pic:pic>
              </a:graphicData>
            </a:graphic>
          </wp:inline>
        </w:drawing>
      </w:r>
    </w:p>
    <w:p w:rsidR="005509B4" w:rsidRDefault="000B36E8" w:rsidP="00677C33">
      <w:pPr>
        <w:pStyle w:val="Caption"/>
        <w:jc w:val="center"/>
      </w:pPr>
      <w:bookmarkStart w:id="18" w:name="_Ref362614784"/>
      <w:proofErr w:type="gramStart"/>
      <w:r>
        <w:t xml:space="preserve">Figure </w:t>
      </w:r>
      <w:fldSimple w:instr=" STYLEREF 1 \s ">
        <w:r w:rsidR="000D14ED">
          <w:rPr>
            <w:noProof/>
          </w:rPr>
          <w:t>2</w:t>
        </w:r>
      </w:fldSimple>
      <w:r w:rsidR="00454528">
        <w:t>.</w:t>
      </w:r>
      <w:proofErr w:type="gramEnd"/>
      <w:r w:rsidR="00AA7161">
        <w:fldChar w:fldCharType="begin"/>
      </w:r>
      <w:r w:rsidR="00AA7161">
        <w:instrText xml:space="preserve"> SEQ Figure \* ARABIC \s 1 </w:instrText>
      </w:r>
      <w:r w:rsidR="00AA7161">
        <w:fldChar w:fldCharType="separate"/>
      </w:r>
      <w:r w:rsidR="000D14ED">
        <w:rPr>
          <w:noProof/>
        </w:rPr>
        <w:t>2</w:t>
      </w:r>
      <w:r w:rsidR="00AA7161">
        <w:rPr>
          <w:noProof/>
        </w:rPr>
        <w:fldChar w:fldCharType="end"/>
      </w:r>
      <w:bookmarkEnd w:id="18"/>
      <w:r>
        <w:t xml:space="preserve"> - </w:t>
      </w:r>
      <w:r w:rsidR="00677C33">
        <w:t>M</w:t>
      </w:r>
      <w:r w:rsidRPr="006A249F">
        <w:t>odel after intersection and re-matching</w:t>
      </w:r>
    </w:p>
    <w:p w:rsidR="005509B4" w:rsidRDefault="005509B4" w:rsidP="00DD0655">
      <w:pPr>
        <w:pStyle w:val="ListParagraph"/>
        <w:numPr>
          <w:ilvl w:val="1"/>
          <w:numId w:val="9"/>
        </w:numPr>
        <w:tabs>
          <w:tab w:val="left" w:pos="360"/>
          <w:tab w:val="left" w:pos="720"/>
          <w:tab w:val="left" w:pos="1080"/>
        </w:tabs>
      </w:pPr>
      <w:r>
        <w:t>Add new fenestration</w:t>
      </w:r>
    </w:p>
    <w:p w:rsidR="005509B4" w:rsidRDefault="005509B4" w:rsidP="00DD0655">
      <w:pPr>
        <w:pStyle w:val="ListParagraph"/>
        <w:numPr>
          <w:ilvl w:val="2"/>
          <w:numId w:val="9"/>
        </w:numPr>
        <w:tabs>
          <w:tab w:val="left" w:pos="360"/>
          <w:tab w:val="left" w:pos="720"/>
          <w:tab w:val="left" w:pos="1080"/>
        </w:tabs>
      </w:pPr>
      <w:r>
        <w:t xml:space="preserve">Hit “esc” or click on the </w:t>
      </w:r>
      <w:proofErr w:type="spellStart"/>
      <w:r>
        <w:t>SketchUp</w:t>
      </w:r>
      <w:proofErr w:type="spellEnd"/>
      <w:r>
        <w:t xml:space="preserve"> background to back out of the space.</w:t>
      </w:r>
    </w:p>
    <w:p w:rsidR="005509B4" w:rsidRDefault="005509B4" w:rsidP="00DD0655">
      <w:pPr>
        <w:pStyle w:val="ListParagraph"/>
        <w:numPr>
          <w:ilvl w:val="2"/>
          <w:numId w:val="9"/>
        </w:numPr>
        <w:tabs>
          <w:tab w:val="left" w:pos="360"/>
          <w:tab w:val="left" w:pos="720"/>
          <w:tab w:val="left" w:pos="1080"/>
        </w:tabs>
      </w:pPr>
      <w:bookmarkStart w:id="19" w:name="_Ref362614955"/>
      <w:r>
        <w:lastRenderedPageBreak/>
        <w:t>Use the rectangle tool to draw rectangle on the south façade starting at the corner of the overhang. Type 6’,</w:t>
      </w:r>
      <w:r w:rsidR="00677C33">
        <w:t xml:space="preserve"> </w:t>
      </w:r>
      <w:r>
        <w:t>6’ and</w:t>
      </w:r>
      <w:r w:rsidR="00677C33">
        <w:t xml:space="preserve"> then press</w:t>
      </w:r>
      <w:r>
        <w:t xml:space="preserve"> enter to size the rectangle.</w:t>
      </w:r>
      <w:bookmarkEnd w:id="19"/>
    </w:p>
    <w:p w:rsidR="005509B4" w:rsidRDefault="005509B4" w:rsidP="00DD0655">
      <w:pPr>
        <w:pStyle w:val="ListParagraph"/>
        <w:numPr>
          <w:ilvl w:val="2"/>
          <w:numId w:val="9"/>
        </w:numPr>
        <w:tabs>
          <w:tab w:val="left" w:pos="360"/>
          <w:tab w:val="left" w:pos="720"/>
          <w:tab w:val="left" w:pos="1080"/>
        </w:tabs>
      </w:pPr>
      <w:bookmarkStart w:id="20" w:name="_Ref362614964"/>
      <w:r>
        <w:t>Double click t</w:t>
      </w:r>
      <w:r w:rsidR="00677C33">
        <w:t>he rectangle to select it. U</w:t>
      </w:r>
      <w:r>
        <w:t>se the move tool to move it over and up 24 inches. You can type 24” to after defining a direction of movement. Do this on</w:t>
      </w:r>
      <w:r w:rsidR="00677C33">
        <w:t>c</w:t>
      </w:r>
      <w:r>
        <w:t>e for vertical and again for horizontal.</w:t>
      </w:r>
      <w:bookmarkEnd w:id="20"/>
    </w:p>
    <w:p w:rsidR="005509B4" w:rsidRDefault="005509B4" w:rsidP="00DD0655">
      <w:pPr>
        <w:pStyle w:val="ListParagraph"/>
        <w:numPr>
          <w:ilvl w:val="2"/>
          <w:numId w:val="9"/>
        </w:numPr>
        <w:tabs>
          <w:tab w:val="left" w:pos="360"/>
          <w:tab w:val="left" w:pos="720"/>
          <w:tab w:val="left" w:pos="1080"/>
        </w:tabs>
      </w:pPr>
      <w:r>
        <w:t>Press the “ctrl” key to turn the move tool into the copy tool. Make a copy of the window 40’ to the right.</w:t>
      </w:r>
    </w:p>
    <w:p w:rsidR="005509B4" w:rsidRDefault="005509B4" w:rsidP="00DD0655">
      <w:pPr>
        <w:pStyle w:val="ListParagraph"/>
        <w:numPr>
          <w:ilvl w:val="2"/>
          <w:numId w:val="9"/>
        </w:numPr>
        <w:tabs>
          <w:tab w:val="left" w:pos="360"/>
          <w:tab w:val="left" w:pos="720"/>
          <w:tab w:val="left" w:pos="1080"/>
        </w:tabs>
      </w:pPr>
      <w:r>
        <w:t xml:space="preserve">Then before you do anything else type /3 and then </w:t>
      </w:r>
      <w:r w:rsidR="00677C33">
        <w:t xml:space="preserve">press </w:t>
      </w:r>
      <w:r>
        <w:t>enter. This wi</w:t>
      </w:r>
      <w:r w:rsidR="00677C33">
        <w:t>ll make 3 copies spaced across the 40 foot span</w:t>
      </w:r>
      <w:r>
        <w:t xml:space="preserve"> vs. the single copy you first made (</w:t>
      </w:r>
      <w:fldSimple w:instr=" REF _Ref362614797 ">
        <w:r w:rsidR="009E08EC">
          <w:t xml:space="preserve">Figure </w:t>
        </w:r>
        <w:r w:rsidR="009E08EC">
          <w:rPr>
            <w:noProof/>
          </w:rPr>
          <w:t>2</w:t>
        </w:r>
        <w:r w:rsidR="009E08EC">
          <w:t>.</w:t>
        </w:r>
        <w:r w:rsidR="009E08EC">
          <w:rPr>
            <w:noProof/>
          </w:rPr>
          <w:t>3</w:t>
        </w:r>
      </w:fldSimple>
      <w:r>
        <w:t>).</w:t>
      </w:r>
    </w:p>
    <w:p w:rsidR="005509B4" w:rsidRDefault="005509B4" w:rsidP="00DD0655">
      <w:pPr>
        <w:pStyle w:val="ListParagraph"/>
        <w:numPr>
          <w:ilvl w:val="2"/>
          <w:numId w:val="9"/>
        </w:numPr>
        <w:tabs>
          <w:tab w:val="left" w:pos="360"/>
          <w:tab w:val="left" w:pos="720"/>
          <w:tab w:val="left" w:pos="1080"/>
        </w:tabs>
      </w:pPr>
      <w:r>
        <w:t>Lastly</w:t>
      </w:r>
      <w:r w:rsidR="00AB1233">
        <w:t>,</w:t>
      </w:r>
      <w:r>
        <w:t xml:space="preserve"> to convert these loose surfaces into </w:t>
      </w:r>
      <w:proofErr w:type="spellStart"/>
      <w:r>
        <w:t>OpenStudio</w:t>
      </w:r>
      <w:proofErr w:type="spellEnd"/>
      <w:r>
        <w:t xml:space="preserve"> objects</w:t>
      </w:r>
      <w:r w:rsidR="00AB1233">
        <w:t>,</w:t>
      </w:r>
      <w:r>
        <w:t xml:space="preserve"> open the “Project Loose Geometry” window and choose “Project All Loose Geometry”. </w:t>
      </w:r>
      <w:r w:rsidRPr="002A55AC">
        <w:rPr>
          <w:noProof/>
          <w:lang w:val="en-CA" w:eastAsia="en-CA"/>
        </w:rPr>
        <w:drawing>
          <wp:inline distT="0" distB="0" distL="0" distR="0" wp14:anchorId="3FAF1B0F" wp14:editId="3BADEAC3">
            <wp:extent cx="228600" cy="228600"/>
            <wp:effectExtent l="19050" t="0" r="0" b="0"/>
            <wp:docPr id="8" name="Picture 12" descr="project_g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_geo.png"/>
                    <pic:cNvPicPr/>
                  </pic:nvPicPr>
                  <pic:blipFill>
                    <a:blip r:embed="rId32" cstate="print"/>
                    <a:stretch>
                      <a:fillRect/>
                    </a:stretch>
                  </pic:blipFill>
                  <pic:spPr>
                    <a:xfrm>
                      <a:off x="0" y="0"/>
                      <a:ext cx="228600" cy="228600"/>
                    </a:xfrm>
                    <a:prstGeom prst="rect">
                      <a:avLst/>
                    </a:prstGeom>
                  </pic:spPr>
                </pic:pic>
              </a:graphicData>
            </a:graphic>
          </wp:inline>
        </w:drawing>
      </w:r>
    </w:p>
    <w:p w:rsidR="00084BE0" w:rsidRDefault="00DB0652" w:rsidP="00AB1233">
      <w:pPr>
        <w:keepNext/>
        <w:tabs>
          <w:tab w:val="left" w:pos="360"/>
          <w:tab w:val="left" w:pos="720"/>
          <w:tab w:val="left" w:pos="1080"/>
        </w:tabs>
        <w:jc w:val="center"/>
      </w:pPr>
      <w:r>
        <w:rPr>
          <w:noProof/>
          <w:lang w:val="en-CA" w:eastAsia="en-CA"/>
        </w:rPr>
        <w:drawing>
          <wp:inline distT="0" distB="0" distL="0" distR="0" wp14:anchorId="7380678E" wp14:editId="2011B7F6">
            <wp:extent cx="3904488" cy="2743200"/>
            <wp:effectExtent l="0" t="0" r="127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04488" cy="2743200"/>
                    </a:xfrm>
                    <a:prstGeom prst="rect">
                      <a:avLst/>
                    </a:prstGeom>
                  </pic:spPr>
                </pic:pic>
              </a:graphicData>
            </a:graphic>
          </wp:inline>
        </w:drawing>
      </w:r>
    </w:p>
    <w:p w:rsidR="005509B4" w:rsidRDefault="00084BE0" w:rsidP="00AB1233">
      <w:pPr>
        <w:pStyle w:val="Caption"/>
        <w:jc w:val="center"/>
      </w:pPr>
      <w:bookmarkStart w:id="21" w:name="_Ref362614797"/>
      <w:proofErr w:type="gramStart"/>
      <w:r>
        <w:t xml:space="preserve">Figure </w:t>
      </w:r>
      <w:fldSimple w:instr=" STYLEREF 1 \s ">
        <w:r w:rsidR="000D14ED">
          <w:rPr>
            <w:noProof/>
          </w:rPr>
          <w:t>2</w:t>
        </w:r>
      </w:fldSimple>
      <w:r w:rsidR="00454528">
        <w:t>.</w:t>
      </w:r>
      <w:proofErr w:type="gramEnd"/>
      <w:r w:rsidR="00AA7161">
        <w:fldChar w:fldCharType="begin"/>
      </w:r>
      <w:r w:rsidR="00AA7161">
        <w:instrText xml:space="preserve"> SEQ Figure \* ARABIC \s 1 </w:instrText>
      </w:r>
      <w:r w:rsidR="00AA7161">
        <w:fldChar w:fldCharType="separate"/>
      </w:r>
      <w:r w:rsidR="000D14ED">
        <w:rPr>
          <w:noProof/>
        </w:rPr>
        <w:t>3</w:t>
      </w:r>
      <w:r w:rsidR="00AA7161">
        <w:rPr>
          <w:noProof/>
        </w:rPr>
        <w:fldChar w:fldCharType="end"/>
      </w:r>
      <w:bookmarkEnd w:id="21"/>
      <w:r>
        <w:t xml:space="preserve"> - </w:t>
      </w:r>
      <w:r w:rsidR="00AB1233">
        <w:t>R</w:t>
      </w:r>
      <w:r w:rsidRPr="008F233B">
        <w:t>eady to project loose geometry</w:t>
      </w:r>
    </w:p>
    <w:p w:rsidR="005509B4" w:rsidRDefault="005509B4" w:rsidP="00DD0655">
      <w:pPr>
        <w:pStyle w:val="ListParagraph"/>
        <w:numPr>
          <w:ilvl w:val="1"/>
          <w:numId w:val="9"/>
        </w:numPr>
        <w:tabs>
          <w:tab w:val="left" w:pos="360"/>
          <w:tab w:val="left" w:pos="720"/>
          <w:tab w:val="left" w:pos="1080"/>
        </w:tabs>
      </w:pPr>
      <w:r>
        <w:t>Add Site Shading.</w:t>
      </w:r>
    </w:p>
    <w:p w:rsidR="005509B4" w:rsidRDefault="005509B4" w:rsidP="00DD0655">
      <w:pPr>
        <w:pStyle w:val="ListParagraph"/>
        <w:numPr>
          <w:ilvl w:val="2"/>
          <w:numId w:val="9"/>
        </w:numPr>
        <w:tabs>
          <w:tab w:val="left" w:pos="360"/>
          <w:tab w:val="left" w:pos="720"/>
          <w:tab w:val="left" w:pos="1080"/>
        </w:tabs>
      </w:pPr>
      <w:r>
        <w:t xml:space="preserve">Click the “New Shading Surface” button and click the South West corner of the building as an insertion point. Then select the </w:t>
      </w:r>
      <w:r w:rsidR="00C67185">
        <w:t>purple</w:t>
      </w:r>
      <w:r>
        <w:t xml:space="preserve"> box (don’t enter it, just click it once) and move it 30’ south. </w:t>
      </w:r>
      <w:r>
        <w:rPr>
          <w:noProof/>
          <w:lang w:val="en-CA" w:eastAsia="en-CA"/>
        </w:rPr>
        <w:drawing>
          <wp:inline distT="0" distB="0" distL="0" distR="0" wp14:anchorId="37E0EBBD" wp14:editId="4AC07C4A">
            <wp:extent cx="228600" cy="228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hading-24.png"/>
                    <pic:cNvPicPr/>
                  </pic:nvPicPr>
                  <pic:blipFill>
                    <a:blip r:embed="rId3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p>
    <w:p w:rsidR="005509B4" w:rsidRDefault="005509B4" w:rsidP="00DD0655">
      <w:pPr>
        <w:pStyle w:val="ListParagraph"/>
        <w:numPr>
          <w:ilvl w:val="2"/>
          <w:numId w:val="9"/>
        </w:numPr>
        <w:tabs>
          <w:tab w:val="left" w:pos="360"/>
          <w:tab w:val="left" w:pos="720"/>
          <w:tab w:val="left" w:pos="1080"/>
        </w:tabs>
      </w:pPr>
      <w:r>
        <w:t>Double click the purple box to enter the new shading surface group and then draw a</w:t>
      </w:r>
      <w:r w:rsidR="00FB7491">
        <w:t xml:space="preserve"> </w:t>
      </w:r>
      <w:r>
        <w:t>35’ by 20’ rectangle. Then extrude it up 50’.</w:t>
      </w:r>
    </w:p>
    <w:p w:rsidR="005509B4" w:rsidRDefault="005509B4" w:rsidP="00DD0655">
      <w:pPr>
        <w:pStyle w:val="ListParagraph"/>
        <w:numPr>
          <w:ilvl w:val="2"/>
          <w:numId w:val="9"/>
        </w:numPr>
        <w:tabs>
          <w:tab w:val="left" w:pos="360"/>
          <w:tab w:val="left" w:pos="720"/>
          <w:tab w:val="left" w:pos="1080"/>
        </w:tabs>
      </w:pPr>
      <w:r>
        <w:t>You now have 6 shading surfaces, but only two are relevant (the North and East walls). So use the eraser tool to remove the extra walls (</w:t>
      </w:r>
      <w:fldSimple w:instr=" REF _Ref362614810 ">
        <w:r w:rsidR="009E08EC">
          <w:t xml:space="preserve">Figure </w:t>
        </w:r>
        <w:r w:rsidR="009E08EC">
          <w:rPr>
            <w:noProof/>
          </w:rPr>
          <w:t>2</w:t>
        </w:r>
        <w:r w:rsidR="009E08EC">
          <w:t>.</w:t>
        </w:r>
        <w:r w:rsidR="009E08EC">
          <w:rPr>
            <w:noProof/>
          </w:rPr>
          <w:t>4</w:t>
        </w:r>
      </w:fldSimple>
      <w:r>
        <w:t>).</w:t>
      </w:r>
      <w:r w:rsidR="00956F90">
        <w:rPr>
          <w:noProof/>
          <w:lang w:val="en-CA" w:eastAsia="en-CA"/>
        </w:rPr>
        <w:drawing>
          <wp:inline distT="0" distB="0" distL="0" distR="0">
            <wp:extent cx="228600" cy="228600"/>
            <wp:effectExtent l="0" t="0" r="0" b="0"/>
            <wp:docPr id="233" name="Picture 2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8600" cy="228600"/>
                    </a:xfrm>
                    <a:prstGeom prst="rect">
                      <a:avLst/>
                    </a:prstGeom>
                  </pic:spPr>
                </pic:pic>
              </a:graphicData>
            </a:graphic>
          </wp:inline>
        </w:drawing>
      </w:r>
    </w:p>
    <w:p w:rsidR="00F3125F" w:rsidRDefault="00F3125F" w:rsidP="00F3125F">
      <w:pPr>
        <w:pStyle w:val="ListParagraph"/>
        <w:numPr>
          <w:ilvl w:val="1"/>
          <w:numId w:val="9"/>
        </w:numPr>
        <w:tabs>
          <w:tab w:val="left" w:pos="360"/>
          <w:tab w:val="left" w:pos="720"/>
          <w:tab w:val="left" w:pos="1080"/>
        </w:tabs>
      </w:pPr>
      <w:r>
        <w:t>Save the model as “</w:t>
      </w:r>
      <w:fldSimple w:instr=" REF _Ref362698954 \n ">
        <w:r w:rsidR="009E08EC">
          <w:t>Section 2 -</w:t>
        </w:r>
      </w:fldSimple>
      <w:r>
        <w:t xml:space="preserve"> </w:t>
      </w:r>
      <w:proofErr w:type="spellStart"/>
      <w:r>
        <w:t>Model.osm</w:t>
      </w:r>
      <w:proofErr w:type="spellEnd"/>
      <w:r>
        <w:t>” using</w:t>
      </w:r>
      <w:r w:rsidR="00252D95">
        <w:t xml:space="preserve"> the</w:t>
      </w:r>
      <w:r w:rsidR="006553D4">
        <w:t xml:space="preserve"> </w:t>
      </w:r>
      <w:r>
        <w:t>“</w:t>
      </w:r>
      <w:proofErr w:type="spellStart"/>
      <w:r>
        <w:t>SaveAs</w:t>
      </w:r>
      <w:proofErr w:type="spellEnd"/>
      <w:r>
        <w:t xml:space="preserve">” </w:t>
      </w:r>
      <w:r w:rsidR="00252D95">
        <w:t xml:space="preserve">button on the </w:t>
      </w:r>
      <w:proofErr w:type="spellStart"/>
      <w:r w:rsidR="00252D95">
        <w:t>OpenStudio</w:t>
      </w:r>
      <w:proofErr w:type="spellEnd"/>
      <w:r w:rsidR="00252D95">
        <w:t xml:space="preserve"> toolbar. </w:t>
      </w:r>
      <w:r w:rsidR="00252D95">
        <w:rPr>
          <w:noProof/>
          <w:lang w:val="en-CA" w:eastAsia="en-CA"/>
        </w:rPr>
        <w:drawing>
          <wp:inline distT="0" distB="0" distL="0" distR="0" wp14:anchorId="556CF96D" wp14:editId="50A99C92">
            <wp:extent cx="228600" cy="2286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SaveAs-24.png"/>
                    <pic:cNvPicPr/>
                  </pic:nvPicPr>
                  <pic:blipFill>
                    <a:blip r:embed="rId3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p>
    <w:p w:rsidR="005509B4" w:rsidRPr="00084BE0" w:rsidRDefault="005509B4" w:rsidP="004A0BC0">
      <w:pPr>
        <w:tabs>
          <w:tab w:val="left" w:pos="360"/>
          <w:tab w:val="left" w:pos="720"/>
          <w:tab w:val="left" w:pos="1080"/>
        </w:tabs>
        <w:jc w:val="center"/>
        <w:rPr>
          <w:i/>
        </w:rPr>
      </w:pPr>
      <w:r>
        <w:rPr>
          <w:noProof/>
          <w:lang w:val="en-CA" w:eastAsia="en-CA"/>
        </w:rPr>
        <mc:AlternateContent>
          <mc:Choice Requires="wps">
            <w:drawing>
              <wp:inline distT="0" distB="0" distL="0" distR="0" wp14:anchorId="114A6B61" wp14:editId="6F063124">
                <wp:extent cx="5029200" cy="1054100"/>
                <wp:effectExtent l="9525" t="9525" r="9525" b="22225"/>
                <wp:docPr id="1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105410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A574AD" w:rsidRDefault="00204899" w:rsidP="005509B4">
                            <w:r w:rsidRPr="00BE5979">
                              <w:t>Tip</w:t>
                            </w:r>
                            <w:r>
                              <w:t>:</w:t>
                            </w:r>
                            <w:r w:rsidRPr="00A574AD">
                              <w:t xml:space="preserve"> Interior partition surfaces can be added to represent surfaces in a space </w:t>
                            </w:r>
                            <w:r>
                              <w:t>that</w:t>
                            </w:r>
                            <w:r w:rsidRPr="00A574AD">
                              <w:t xml:space="preserve"> are not space boundar</w:t>
                            </w:r>
                            <w:r>
                              <w:t>ies</w:t>
                            </w:r>
                            <w:r w:rsidRPr="00A574AD">
                              <w:t xml:space="preserve">. An air wall construction can be used for space boundaries that </w:t>
                            </w:r>
                            <w:r>
                              <w:t>do not</w:t>
                            </w:r>
                            <w:r w:rsidRPr="00A574AD">
                              <w:t xml:space="preserve"> represent physical walls. Both objects support Radiance simulations; however</w:t>
                            </w:r>
                            <w:r>
                              <w:t>,</w:t>
                            </w:r>
                            <w:r w:rsidRPr="00A574AD">
                              <w:t xml:space="preserve"> they can benefit EnergyPlus simulations as well. You can set the interior partition surfaces to act as</w:t>
                            </w:r>
                            <w:r>
                              <w:t xml:space="preserve"> internal mass objects.</w:t>
                            </w:r>
                          </w:p>
                          <w:p w:rsidR="00204899" w:rsidRDefault="00204899" w:rsidP="005509B4"/>
                        </w:txbxContent>
                      </wps:txbx>
                      <wps:bodyPr rot="0" vert="horz" wrap="square" lIns="91440" tIns="45720" rIns="91440" bIns="45720" anchor="t" anchorCtr="0" upright="1">
                        <a:noAutofit/>
                      </wps:bodyPr>
                    </wps:wsp>
                  </a:graphicData>
                </a:graphic>
              </wp:inline>
            </w:drawing>
          </mc:Choice>
          <mc:Fallback>
            <w:pict>
              <v:shape id="Text Box 44" o:spid="_x0000_s1032" type="#_x0000_t202" style="width:396pt;height: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" fillcolor="#d6e3bc [1302]" strokecolor="#c2d69b [1942]" strokeweight="1pt">
                <v:fill color2="#d6e3bc" focus="100%" type="gradient"/>
                <v:shadow on="t" color="#4e6128 [1606]" opacity=".5" offset="1pt"/>
                <v:textbox>
                  <w:txbxContent>
                    <w:p w:rsidR="00204899" w:rsidRPr="00A574AD" w:rsidRDefault="00204899" w:rsidP="005509B4">
                      <w:r w:rsidRPr="00BE5979">
                        <w:t>Tip</w:t>
                      </w:r>
                      <w:r>
                        <w:t>:</w:t>
                      </w:r>
                      <w:r w:rsidRPr="00A574AD">
                        <w:t xml:space="preserve"> Interior partition surfaces can be added to represent surfaces in a space </w:t>
                      </w:r>
                      <w:r>
                        <w:t>that</w:t>
                      </w:r>
                      <w:r w:rsidRPr="00A574AD">
                        <w:t xml:space="preserve"> are not space boundar</w:t>
                      </w:r>
                      <w:r>
                        <w:t>ies</w:t>
                      </w:r>
                      <w:r w:rsidRPr="00A574AD">
                        <w:t xml:space="preserve">. An air wall construction can be used for space boundaries that </w:t>
                      </w:r>
                      <w:r>
                        <w:t>do not</w:t>
                      </w:r>
                      <w:r w:rsidRPr="00A574AD">
                        <w:t xml:space="preserve"> represent physical walls. Both objects support Radiance simulations; however</w:t>
                      </w:r>
                      <w:r>
                        <w:t>,</w:t>
                      </w:r>
                      <w:r w:rsidRPr="00A574AD">
                        <w:t xml:space="preserve"> they can benefit EnergyPlus simulations as well. You can set the interior partition surfaces to act as</w:t>
                      </w:r>
                      <w:r>
                        <w:t xml:space="preserve"> internal mass objects.</w:t>
                      </w:r>
                    </w:p>
                    <w:p w:rsidR="00204899" w:rsidRDefault="00204899" w:rsidP="005509B4"/>
                  </w:txbxContent>
                </v:textbox>
                <w10:anchorlock/>
              </v:shape>
            </w:pict>
          </mc:Fallback>
        </mc:AlternateContent>
      </w:r>
    </w:p>
    <w:p w:rsidR="00084BE0" w:rsidRDefault="00FD7E84" w:rsidP="004A0BC0">
      <w:pPr>
        <w:keepNext/>
        <w:tabs>
          <w:tab w:val="left" w:pos="360"/>
          <w:tab w:val="left" w:pos="720"/>
          <w:tab w:val="left" w:pos="1080"/>
        </w:tabs>
        <w:jc w:val="center"/>
      </w:pPr>
      <w:r>
        <w:rPr>
          <w:noProof/>
          <w:lang w:val="en-CA" w:eastAsia="en-CA"/>
        </w:rPr>
        <w:lastRenderedPageBreak/>
        <w:drawing>
          <wp:inline distT="0" distB="0" distL="0" distR="0" wp14:anchorId="51FEC0AA" wp14:editId="3532194B">
            <wp:extent cx="3904488" cy="2743200"/>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04488" cy="2743200"/>
                    </a:xfrm>
                    <a:prstGeom prst="rect">
                      <a:avLst/>
                    </a:prstGeom>
                  </pic:spPr>
                </pic:pic>
              </a:graphicData>
            </a:graphic>
          </wp:inline>
        </w:drawing>
      </w:r>
    </w:p>
    <w:p w:rsidR="005509B4" w:rsidRDefault="00084BE0" w:rsidP="004A0BC0">
      <w:pPr>
        <w:pStyle w:val="Caption"/>
        <w:jc w:val="center"/>
      </w:pPr>
      <w:bookmarkStart w:id="22" w:name="_Ref362614810"/>
      <w:proofErr w:type="gramStart"/>
      <w:r>
        <w:t xml:space="preserve">Figure </w:t>
      </w:r>
      <w:fldSimple w:instr=" STYLEREF 1 \s ">
        <w:r w:rsidR="000D14ED">
          <w:rPr>
            <w:noProof/>
          </w:rPr>
          <w:t>2</w:t>
        </w:r>
      </w:fldSimple>
      <w:r w:rsidR="00454528">
        <w:t>.</w:t>
      </w:r>
      <w:proofErr w:type="gramEnd"/>
      <w:r w:rsidR="00AA7161">
        <w:fldChar w:fldCharType="begin"/>
      </w:r>
      <w:r w:rsidR="00AA7161">
        <w:instrText xml:space="preserve"> SEQ Figure \* ARABIC \s 1 </w:instrText>
      </w:r>
      <w:r w:rsidR="00AA7161">
        <w:fldChar w:fldCharType="separate"/>
      </w:r>
      <w:r w:rsidR="000D14ED">
        <w:rPr>
          <w:noProof/>
        </w:rPr>
        <w:t>4</w:t>
      </w:r>
      <w:r w:rsidR="00AA7161">
        <w:rPr>
          <w:noProof/>
        </w:rPr>
        <w:fldChar w:fldCharType="end"/>
      </w:r>
      <w:bookmarkEnd w:id="22"/>
      <w:r>
        <w:t xml:space="preserve"> </w:t>
      </w:r>
      <w:r w:rsidR="00083CFF">
        <w:t>–</w:t>
      </w:r>
      <w:r>
        <w:t xml:space="preserve"> </w:t>
      </w:r>
      <w:r w:rsidR="004A0BC0">
        <w:t>M</w:t>
      </w:r>
      <w:r w:rsidR="00083CFF">
        <w:t>odel with site shading</w:t>
      </w:r>
    </w:p>
    <w:p w:rsidR="0084529D" w:rsidRDefault="005509B4" w:rsidP="0084529D">
      <w:pPr>
        <w:pStyle w:val="Heading1"/>
        <w:tabs>
          <w:tab w:val="left" w:pos="360"/>
          <w:tab w:val="left" w:pos="720"/>
          <w:tab w:val="left" w:pos="1080"/>
        </w:tabs>
      </w:pPr>
      <w:bookmarkStart w:id="23" w:name="_Ref362699153"/>
      <w:bookmarkStart w:id="24" w:name="_Toc387046116"/>
      <w:r w:rsidRPr="00D55DDB">
        <w:t>Assign Building Activity and Thermal Zones</w:t>
      </w:r>
      <w:bookmarkEnd w:id="23"/>
      <w:bookmarkEnd w:id="24"/>
    </w:p>
    <w:p w:rsidR="0084529D" w:rsidRDefault="005509B4" w:rsidP="00DD0655">
      <w:pPr>
        <w:pStyle w:val="ListParagraph"/>
        <w:numPr>
          <w:ilvl w:val="1"/>
          <w:numId w:val="4"/>
        </w:numPr>
      </w:pPr>
      <w:r>
        <w:t xml:space="preserve">Change to “Render by Space Type” render mode. </w:t>
      </w:r>
      <w:r>
        <w:rPr>
          <w:noProof/>
          <w:lang w:val="en-CA" w:eastAsia="en-CA"/>
        </w:rPr>
        <w:drawing>
          <wp:inline distT="0" distB="0" distL="0" distR="0" wp14:anchorId="2159FF85" wp14:editId="14AC46F8">
            <wp:extent cx="228600" cy="228600"/>
            <wp:effectExtent l="19050" t="0" r="0" b="0"/>
            <wp:docPr id="19" name="Picture 0" descr="render_space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der_space_type.png"/>
                    <pic:cNvPicPr/>
                  </pic:nvPicPr>
                  <pic:blipFill>
                    <a:blip r:embed="rId38" cstate="print"/>
                    <a:stretch>
                      <a:fillRect/>
                    </a:stretch>
                  </pic:blipFill>
                  <pic:spPr>
                    <a:xfrm>
                      <a:off x="0" y="0"/>
                      <a:ext cx="228600" cy="228600"/>
                    </a:xfrm>
                    <a:prstGeom prst="rect">
                      <a:avLst/>
                    </a:prstGeom>
                  </pic:spPr>
                </pic:pic>
              </a:graphicData>
            </a:graphic>
          </wp:inline>
        </w:drawing>
      </w:r>
    </w:p>
    <w:p w:rsidR="005509B4" w:rsidRDefault="005509B4" w:rsidP="00461347">
      <w:pPr>
        <w:pStyle w:val="ListParagraph"/>
        <w:numPr>
          <w:ilvl w:val="1"/>
          <w:numId w:val="4"/>
        </w:numPr>
      </w:pPr>
      <w:r>
        <w:t>Use the context-aware “Info Tool” to inspect the default space type for this template. It should read “</w:t>
      </w:r>
      <w:r w:rsidR="00461347" w:rsidRPr="00461347">
        <w:t xml:space="preserve">189.1-2009 - </w:t>
      </w:r>
      <w:proofErr w:type="spellStart"/>
      <w:r w:rsidR="00461347" w:rsidRPr="00461347">
        <w:t>LrgHotel</w:t>
      </w:r>
      <w:proofErr w:type="spellEnd"/>
      <w:r w:rsidR="00461347" w:rsidRPr="00461347">
        <w:t xml:space="preserve"> - </w:t>
      </w:r>
      <w:proofErr w:type="spellStart"/>
      <w:r w:rsidR="00461347" w:rsidRPr="00461347">
        <w:t>GuestRoom</w:t>
      </w:r>
      <w:proofErr w:type="spellEnd"/>
      <w:r w:rsidR="00461347" w:rsidRPr="00461347">
        <w:t xml:space="preserve"> - CZ4-8</w:t>
      </w:r>
      <w:r>
        <w:t xml:space="preserve">”. </w:t>
      </w:r>
      <w:r>
        <w:rPr>
          <w:noProof/>
          <w:lang w:val="en-CA" w:eastAsia="en-CA"/>
        </w:rPr>
        <w:drawing>
          <wp:inline distT="0" distB="0" distL="0" distR="0" wp14:anchorId="034BF361" wp14:editId="13C494F3">
            <wp:extent cx="232234" cy="228600"/>
            <wp:effectExtent l="19050" t="0" r="0" b="0"/>
            <wp:docPr id="26" name="Picture 2" descr="InfoTool-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Tool-24.png"/>
                    <pic:cNvPicPr/>
                  </pic:nvPicPr>
                  <pic:blipFill>
                    <a:blip r:embed="rId39" cstate="print"/>
                    <a:stretch>
                      <a:fillRect/>
                    </a:stretch>
                  </pic:blipFill>
                  <pic:spPr>
                    <a:xfrm>
                      <a:off x="0" y="0"/>
                      <a:ext cx="232234" cy="228600"/>
                    </a:xfrm>
                    <a:prstGeom prst="rect">
                      <a:avLst/>
                    </a:prstGeom>
                  </pic:spPr>
                </pic:pic>
              </a:graphicData>
            </a:graphic>
          </wp:inline>
        </w:drawing>
      </w:r>
      <w:r w:rsidR="0084529D">
        <w:br/>
      </w:r>
    </w:p>
    <w:p w:rsidR="0084529D" w:rsidRDefault="00461347" w:rsidP="004A0BC0">
      <w:pPr>
        <w:keepNext/>
        <w:jc w:val="center"/>
      </w:pPr>
      <w:r>
        <w:rPr>
          <w:noProof/>
          <w:lang w:val="en-CA" w:eastAsia="en-CA"/>
        </w:rPr>
        <w:drawing>
          <wp:inline distT="0" distB="0" distL="0" distR="0" wp14:anchorId="5BDDFC0E" wp14:editId="6E1B9793">
            <wp:extent cx="3904488" cy="27432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904488" cy="2743200"/>
                    </a:xfrm>
                    <a:prstGeom prst="rect">
                      <a:avLst/>
                    </a:prstGeom>
                  </pic:spPr>
                </pic:pic>
              </a:graphicData>
            </a:graphic>
          </wp:inline>
        </w:drawing>
      </w:r>
    </w:p>
    <w:p w:rsidR="005509B4" w:rsidRDefault="0084529D" w:rsidP="004A0BC0">
      <w:pPr>
        <w:pStyle w:val="Caption"/>
        <w:jc w:val="center"/>
      </w:pPr>
      <w:bookmarkStart w:id="25" w:name="_Ref362614820"/>
      <w:proofErr w:type="gramStart"/>
      <w:r>
        <w:t xml:space="preserve">Figure </w:t>
      </w:r>
      <w:fldSimple w:instr=" STYLEREF 1 \s ">
        <w:r w:rsidR="000D14ED">
          <w:rPr>
            <w:noProof/>
          </w:rPr>
          <w:t>3</w:t>
        </w:r>
      </w:fldSimple>
      <w:r w:rsidR="00454528">
        <w:t>.</w:t>
      </w:r>
      <w:proofErr w:type="gramEnd"/>
      <w:r w:rsidR="00AA7161">
        <w:fldChar w:fldCharType="begin"/>
      </w:r>
      <w:r w:rsidR="00AA7161">
        <w:instrText xml:space="preserve"> SEQ Figure \* ARABIC \s 1 </w:instrText>
      </w:r>
      <w:r w:rsidR="00AA7161">
        <w:fldChar w:fldCharType="separate"/>
      </w:r>
      <w:r w:rsidR="000D14ED">
        <w:rPr>
          <w:noProof/>
        </w:rPr>
        <w:t>1</w:t>
      </w:r>
      <w:r w:rsidR="00AA7161">
        <w:rPr>
          <w:noProof/>
        </w:rPr>
        <w:fldChar w:fldCharType="end"/>
      </w:r>
      <w:bookmarkEnd w:id="25"/>
      <w:r>
        <w:t xml:space="preserve"> - </w:t>
      </w:r>
      <w:r w:rsidR="004A0BC0">
        <w:t>R</w:t>
      </w:r>
      <w:r w:rsidRPr="003C7828">
        <w:t>ender by space type</w:t>
      </w:r>
    </w:p>
    <w:p w:rsidR="005509B4" w:rsidRDefault="005509B4" w:rsidP="00DD0655">
      <w:pPr>
        <w:pStyle w:val="ListParagraph"/>
        <w:numPr>
          <w:ilvl w:val="1"/>
          <w:numId w:val="4"/>
        </w:numPr>
      </w:pPr>
      <w:r>
        <w:t>Use (</w:t>
      </w:r>
      <w:fldSimple w:instr=" REF _Ref362614820 ">
        <w:r w:rsidR="009E08EC">
          <w:t xml:space="preserve">Figure </w:t>
        </w:r>
        <w:r w:rsidR="009E08EC">
          <w:rPr>
            <w:noProof/>
          </w:rPr>
          <w:t>3</w:t>
        </w:r>
        <w:r w:rsidR="009E08EC">
          <w:t>.</w:t>
        </w:r>
        <w:r w:rsidR="009E08EC">
          <w:rPr>
            <w:noProof/>
          </w:rPr>
          <w:t>1</w:t>
        </w:r>
      </w:fldSimple>
      <w:r>
        <w:t xml:space="preserve">) as a guide and the “Space Attributes” tool to assign space types. </w:t>
      </w:r>
      <w:r>
        <w:rPr>
          <w:noProof/>
          <w:lang w:val="en-CA" w:eastAsia="en-CA"/>
        </w:rPr>
        <w:drawing>
          <wp:inline distT="0" distB="0" distL="0" distR="0" wp14:anchorId="03EC4D3B" wp14:editId="1B5B748D">
            <wp:extent cx="228600" cy="228600"/>
            <wp:effectExtent l="19050" t="0" r="0" b="0"/>
            <wp:docPr id="25" name="Picture 1" descr="edit_sp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spaces.png"/>
                    <pic:cNvPicPr/>
                  </pic:nvPicPr>
                  <pic:blipFill>
                    <a:blip r:embed="rId41" cstate="print"/>
                    <a:stretch>
                      <a:fillRect/>
                    </a:stretch>
                  </pic:blipFill>
                  <pic:spPr>
                    <a:xfrm>
                      <a:off x="0" y="0"/>
                      <a:ext cx="228600" cy="228600"/>
                    </a:xfrm>
                    <a:prstGeom prst="rect">
                      <a:avLst/>
                    </a:prstGeom>
                  </pic:spPr>
                </pic:pic>
              </a:graphicData>
            </a:graphic>
          </wp:inline>
        </w:drawing>
      </w:r>
    </w:p>
    <w:p w:rsidR="005509B4" w:rsidRDefault="005509B4" w:rsidP="00DD0655">
      <w:pPr>
        <w:pStyle w:val="ListParagraph"/>
        <w:numPr>
          <w:ilvl w:val="2"/>
          <w:numId w:val="4"/>
        </w:numPr>
        <w:tabs>
          <w:tab w:val="left" w:pos="360"/>
          <w:tab w:val="left" w:pos="720"/>
          <w:tab w:val="left" w:pos="1080"/>
        </w:tabs>
      </w:pPr>
      <w:r>
        <w:t>You don’t need to ch</w:t>
      </w:r>
      <w:r w:rsidR="004A0BC0">
        <w:t xml:space="preserve">ange anything on the four </w:t>
      </w:r>
      <w:r w:rsidR="00686EA0">
        <w:t>guestrooms;</w:t>
      </w:r>
      <w:r>
        <w:t xml:space="preserve"> they will use the building default space type.</w:t>
      </w:r>
    </w:p>
    <w:p w:rsidR="005509B4" w:rsidRDefault="005509B4" w:rsidP="00DD0655">
      <w:pPr>
        <w:pStyle w:val="ListParagraph"/>
        <w:numPr>
          <w:ilvl w:val="2"/>
          <w:numId w:val="4"/>
        </w:numPr>
        <w:tabs>
          <w:tab w:val="left" w:pos="360"/>
          <w:tab w:val="left" w:pos="720"/>
          <w:tab w:val="left" w:pos="1080"/>
        </w:tabs>
      </w:pPr>
      <w:r>
        <w:t xml:space="preserve">Select the two spaces that will be corridors. </w:t>
      </w:r>
      <w:r w:rsidR="00686EA0">
        <w:t xml:space="preserve">It </w:t>
      </w:r>
      <w:r>
        <w:t>may be difficult</w:t>
      </w:r>
      <w:r w:rsidR="00686EA0">
        <w:t xml:space="preserve"> to do this with a selection area</w:t>
      </w:r>
      <w:r>
        <w:t>; an alternative approach is to shift/click while using the select tool to select multiple objects.</w:t>
      </w:r>
    </w:p>
    <w:p w:rsidR="005509B4" w:rsidRDefault="005509B4" w:rsidP="006A2855">
      <w:pPr>
        <w:pStyle w:val="ListParagraph"/>
        <w:numPr>
          <w:ilvl w:val="2"/>
          <w:numId w:val="4"/>
        </w:numPr>
        <w:tabs>
          <w:tab w:val="left" w:pos="360"/>
          <w:tab w:val="left" w:pos="720"/>
          <w:tab w:val="left" w:pos="1080"/>
        </w:tabs>
      </w:pPr>
      <w:r>
        <w:lastRenderedPageBreak/>
        <w:t xml:space="preserve">Click the “Space Attributes” tool, choose </w:t>
      </w:r>
      <w:r w:rsidR="006A2855">
        <w:t>“</w:t>
      </w:r>
      <w:r w:rsidR="006A2855" w:rsidRPr="006A2855">
        <w:t xml:space="preserve">DOE Ref 1980-2004 - </w:t>
      </w:r>
      <w:proofErr w:type="spellStart"/>
      <w:r w:rsidR="006A2855" w:rsidRPr="006A2855">
        <w:t>LrgHotel</w:t>
      </w:r>
      <w:proofErr w:type="spellEnd"/>
      <w:r w:rsidR="006A2855" w:rsidRPr="006A2855">
        <w:t xml:space="preserve"> - Corridor</w:t>
      </w:r>
      <w:r w:rsidR="006A2855">
        <w:t xml:space="preserve">” </w:t>
      </w:r>
      <w:r>
        <w:t>from the “Space Type” pull-down menu, and click “OK”. We will use some other fields later.</w:t>
      </w:r>
    </w:p>
    <w:p w:rsidR="006A2855" w:rsidRDefault="005509B4" w:rsidP="006A2855">
      <w:pPr>
        <w:pStyle w:val="ListParagraph"/>
        <w:numPr>
          <w:ilvl w:val="2"/>
          <w:numId w:val="4"/>
        </w:numPr>
        <w:tabs>
          <w:tab w:val="left" w:pos="360"/>
          <w:tab w:val="left" w:pos="720"/>
          <w:tab w:val="left" w:pos="1080"/>
        </w:tabs>
      </w:pPr>
      <w:r>
        <w:t xml:space="preserve">Repeat steps </w:t>
      </w:r>
      <w:fldSimple w:instr=" REF _Ref362614955 \r ">
        <w:r w:rsidR="009E08EC">
          <w:t>2.b</w:t>
        </w:r>
      </w:fldSimple>
      <w:r>
        <w:t xml:space="preserve"> and </w:t>
      </w:r>
      <w:fldSimple w:instr=" REF _Ref362614964 \r ">
        <w:r w:rsidR="009E08EC">
          <w:t>2.c</w:t>
        </w:r>
      </w:fldSimple>
      <w:r>
        <w:t xml:space="preserve"> for </w:t>
      </w:r>
      <w:r w:rsidR="006A2855">
        <w:t>“</w:t>
      </w:r>
      <w:r w:rsidR="006A2855" w:rsidRPr="006A2855">
        <w:t xml:space="preserve">DOE Ref 1980-2004 - </w:t>
      </w:r>
      <w:proofErr w:type="spellStart"/>
      <w:r w:rsidR="006A2855" w:rsidRPr="006A2855">
        <w:t>LrgHotel</w:t>
      </w:r>
      <w:proofErr w:type="spellEnd"/>
      <w:r w:rsidR="006A2855" w:rsidRPr="006A2855">
        <w:t xml:space="preserve"> - Lobby</w:t>
      </w:r>
      <w:r>
        <w:t>.</w:t>
      </w:r>
    </w:p>
    <w:p w:rsidR="005509B4" w:rsidRDefault="006A2855" w:rsidP="006A2855">
      <w:pPr>
        <w:pStyle w:val="ListParagraph"/>
        <w:numPr>
          <w:ilvl w:val="2"/>
          <w:numId w:val="4"/>
        </w:numPr>
        <w:tabs>
          <w:tab w:val="left" w:pos="360"/>
          <w:tab w:val="left" w:pos="720"/>
          <w:tab w:val="left" w:pos="1080"/>
        </w:tabs>
      </w:pPr>
      <w:r>
        <w:t xml:space="preserve">Repeat steps </w:t>
      </w:r>
      <w:fldSimple w:instr=" REF _Ref362614955 \r ">
        <w:r w:rsidR="009E08EC">
          <w:t>2.b</w:t>
        </w:r>
      </w:fldSimple>
      <w:r>
        <w:t xml:space="preserve"> and </w:t>
      </w:r>
      <w:fldSimple w:instr=" REF _Ref362614964 \r ">
        <w:r w:rsidR="009E08EC">
          <w:t>2.c</w:t>
        </w:r>
      </w:fldSimple>
      <w:r>
        <w:t xml:space="preserve">  a third time for “</w:t>
      </w:r>
      <w:r w:rsidRPr="006A2855">
        <w:t xml:space="preserve">DOE Ref 1980-2004 - </w:t>
      </w:r>
      <w:proofErr w:type="spellStart"/>
      <w:r w:rsidRPr="006A2855">
        <w:t>LrgHotel</w:t>
      </w:r>
      <w:proofErr w:type="spellEnd"/>
      <w:r w:rsidRPr="006A2855">
        <w:t xml:space="preserve"> - Retail</w:t>
      </w:r>
      <w:r>
        <w:t>”.</w:t>
      </w:r>
    </w:p>
    <w:p w:rsidR="005509B4" w:rsidRDefault="005509B4" w:rsidP="004A0BC0">
      <w:pPr>
        <w:tabs>
          <w:tab w:val="left" w:pos="360"/>
          <w:tab w:val="left" w:pos="720"/>
          <w:tab w:val="left" w:pos="1080"/>
        </w:tabs>
        <w:jc w:val="center"/>
      </w:pPr>
      <w:r>
        <w:rPr>
          <w:noProof/>
          <w:lang w:val="en-CA" w:eastAsia="en-CA"/>
        </w:rPr>
        <mc:AlternateContent>
          <mc:Choice Requires="wps">
            <w:drawing>
              <wp:inline distT="0" distB="0" distL="0" distR="0" wp14:anchorId="1701531A" wp14:editId="28DDDCC5">
                <wp:extent cx="5029200" cy="472440"/>
                <wp:effectExtent l="9525" t="13970" r="9525" b="27940"/>
                <wp:docPr id="120"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7244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BE5979" w:rsidRDefault="00204899" w:rsidP="005509B4">
                            <w:r w:rsidRPr="00BE5979">
                              <w:t>Tip</w:t>
                            </w:r>
                            <w:r>
                              <w:t>:</w:t>
                            </w:r>
                            <w:r w:rsidRPr="00BE5979">
                              <w:t xml:space="preserve"> </w:t>
                            </w:r>
                            <w:r w:rsidRPr="00714193">
                              <w:t xml:space="preserve">Space Types contain data related to building activity, internal loads, and schedules. </w:t>
                            </w:r>
                            <w:r>
                              <w:t>T</w:t>
                            </w:r>
                            <w:r w:rsidRPr="00714193">
                              <w:t xml:space="preserve">hey </w:t>
                            </w:r>
                            <w:r>
                              <w:t>may</w:t>
                            </w:r>
                            <w:r w:rsidRPr="00714193">
                              <w:t xml:space="preserve"> also contain construction</w:t>
                            </w:r>
                            <w:r>
                              <w:t>-</w:t>
                            </w:r>
                            <w:r w:rsidRPr="00714193">
                              <w:t>specific data</w:t>
                            </w:r>
                            <w:r>
                              <w:t>.</w:t>
                            </w:r>
                          </w:p>
                        </w:txbxContent>
                      </wps:txbx>
                      <wps:bodyPr rot="0" vert="horz" wrap="square" lIns="91440" tIns="45720" rIns="91440" bIns="45720" anchor="t" anchorCtr="0" upright="1">
                        <a:noAutofit/>
                      </wps:bodyPr>
                    </wps:wsp>
                  </a:graphicData>
                </a:graphic>
              </wp:inline>
            </w:drawing>
          </mc:Choice>
          <mc:Fallback>
            <w:pict>
              <v:shape id="Text Box 42" o:spid="_x0000_s1033" type="#_x0000_t202" style="width:396pt;height:3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" fillcolor="#d6e3bc [1302]" strokecolor="#c2d69b [1942]" strokeweight="1pt">
                <v:fill color2="#d6e3bc" focus="100%" type="gradient"/>
                <v:shadow on="t" color="#4e6128 [1606]" opacity=".5" offset="1pt"/>
                <v:textbox>
                  <w:txbxContent>
                    <w:p w:rsidR="00204899" w:rsidRPr="00BE5979" w:rsidRDefault="00204899" w:rsidP="005509B4">
                      <w:r w:rsidRPr="00BE5979">
                        <w:t>Tip</w:t>
                      </w:r>
                      <w:r>
                        <w:t>:</w:t>
                      </w:r>
                      <w:r w:rsidRPr="00BE5979">
                        <w:t xml:space="preserve"> </w:t>
                      </w:r>
                      <w:r w:rsidRPr="00714193">
                        <w:t xml:space="preserve">Space Types contain data related to building activity, internal loads, and schedules. </w:t>
                      </w:r>
                      <w:r>
                        <w:t>T</w:t>
                      </w:r>
                      <w:r w:rsidRPr="00714193">
                        <w:t xml:space="preserve">hey </w:t>
                      </w:r>
                      <w:r>
                        <w:t>may</w:t>
                      </w:r>
                      <w:r w:rsidRPr="00714193">
                        <w:t xml:space="preserve"> also contain construction</w:t>
                      </w:r>
                      <w:r>
                        <w:t>-</w:t>
                      </w:r>
                      <w:r w:rsidRPr="00714193">
                        <w:t>specific data</w:t>
                      </w:r>
                      <w:r>
                        <w:t>.</w:t>
                      </w:r>
                    </w:p>
                  </w:txbxContent>
                </v:textbox>
                <w10:anchorlock/>
              </v:shape>
            </w:pict>
          </mc:Fallback>
        </mc:AlternateContent>
      </w:r>
    </w:p>
    <w:p w:rsidR="005509B4" w:rsidRDefault="005509B4" w:rsidP="00DD0655">
      <w:pPr>
        <w:pStyle w:val="ListParagraph"/>
        <w:numPr>
          <w:ilvl w:val="1"/>
          <w:numId w:val="6"/>
        </w:numPr>
      </w:pPr>
      <w:r>
        <w:t xml:space="preserve">Change to “Render by Thermal Zone” render mode. We have no thermal zones, so the model should appear white. </w:t>
      </w:r>
      <w:r>
        <w:rPr>
          <w:noProof/>
          <w:lang w:val="en-CA" w:eastAsia="en-CA"/>
        </w:rPr>
        <w:drawing>
          <wp:inline distT="0" distB="0" distL="0" distR="0" wp14:anchorId="00196D4A" wp14:editId="6A824D67">
            <wp:extent cx="228600" cy="228600"/>
            <wp:effectExtent l="19050" t="0" r="0" b="0"/>
            <wp:docPr id="27" name="Picture 3" descr="render_therm_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nder_therm_zone.png"/>
                    <pic:cNvPicPr/>
                  </pic:nvPicPr>
                  <pic:blipFill>
                    <a:blip r:embed="rId42" cstate="print"/>
                    <a:stretch>
                      <a:fillRect/>
                    </a:stretch>
                  </pic:blipFill>
                  <pic:spPr>
                    <a:xfrm>
                      <a:off x="0" y="0"/>
                      <a:ext cx="228600" cy="228600"/>
                    </a:xfrm>
                    <a:prstGeom prst="rect">
                      <a:avLst/>
                    </a:prstGeom>
                  </pic:spPr>
                </pic:pic>
              </a:graphicData>
            </a:graphic>
          </wp:inline>
        </w:drawing>
      </w:r>
    </w:p>
    <w:p w:rsidR="00245589" w:rsidRDefault="00860112" w:rsidP="004A0BC0">
      <w:pPr>
        <w:keepNext/>
        <w:tabs>
          <w:tab w:val="left" w:pos="360"/>
          <w:tab w:val="left" w:pos="720"/>
          <w:tab w:val="left" w:pos="1080"/>
        </w:tabs>
        <w:jc w:val="center"/>
      </w:pPr>
      <w:r>
        <w:rPr>
          <w:noProof/>
          <w:lang w:val="en-CA" w:eastAsia="en-CA"/>
        </w:rPr>
        <w:drawing>
          <wp:inline distT="0" distB="0" distL="0" distR="0" wp14:anchorId="7B3D5E7D" wp14:editId="7C5EE98D">
            <wp:extent cx="3904488" cy="27432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904488" cy="2743200"/>
                    </a:xfrm>
                    <a:prstGeom prst="rect">
                      <a:avLst/>
                    </a:prstGeom>
                  </pic:spPr>
                </pic:pic>
              </a:graphicData>
            </a:graphic>
          </wp:inline>
        </w:drawing>
      </w:r>
    </w:p>
    <w:p w:rsidR="005509B4" w:rsidRDefault="00245589" w:rsidP="004A0BC0">
      <w:pPr>
        <w:pStyle w:val="Caption"/>
        <w:jc w:val="center"/>
      </w:pPr>
      <w:bookmarkStart w:id="26" w:name="_Ref362615017"/>
      <w:bookmarkStart w:id="27" w:name="_Ref362615005"/>
      <w:proofErr w:type="gramStart"/>
      <w:r>
        <w:t xml:space="preserve">Figure </w:t>
      </w:r>
      <w:fldSimple w:instr=" STYLEREF 1 \s ">
        <w:r w:rsidR="000D14ED">
          <w:rPr>
            <w:noProof/>
          </w:rPr>
          <w:t>3</w:t>
        </w:r>
      </w:fldSimple>
      <w:r w:rsidR="00454528">
        <w:t>.</w:t>
      </w:r>
      <w:proofErr w:type="gramEnd"/>
      <w:r w:rsidR="00AA7161">
        <w:fldChar w:fldCharType="begin"/>
      </w:r>
      <w:r w:rsidR="00AA7161">
        <w:instrText xml:space="preserve"> SEQ Figure \* ARABIC \s 1 </w:instrText>
      </w:r>
      <w:r w:rsidR="00AA7161">
        <w:fldChar w:fldCharType="separate"/>
      </w:r>
      <w:r w:rsidR="000D14ED">
        <w:rPr>
          <w:noProof/>
        </w:rPr>
        <w:t>2</w:t>
      </w:r>
      <w:r w:rsidR="00AA7161">
        <w:rPr>
          <w:noProof/>
        </w:rPr>
        <w:fldChar w:fldCharType="end"/>
      </w:r>
      <w:bookmarkEnd w:id="26"/>
      <w:r>
        <w:t xml:space="preserve"> </w:t>
      </w:r>
      <w:r w:rsidRPr="004B0800">
        <w:t xml:space="preserve">– </w:t>
      </w:r>
      <w:r w:rsidR="004A0BC0">
        <w:t>R</w:t>
      </w:r>
      <w:r w:rsidRPr="004B0800">
        <w:t>ender by thermal zone</w:t>
      </w:r>
      <w:bookmarkEnd w:id="27"/>
    </w:p>
    <w:p w:rsidR="005509B4" w:rsidRDefault="005509B4" w:rsidP="00DD0655">
      <w:pPr>
        <w:pStyle w:val="ListParagraph"/>
        <w:numPr>
          <w:ilvl w:val="1"/>
          <w:numId w:val="8"/>
        </w:numPr>
      </w:pPr>
      <w:r>
        <w:t>Use (</w:t>
      </w:r>
      <w:r w:rsidR="00FA27F3">
        <w:fldChar w:fldCharType="begin"/>
      </w:r>
      <w:r w:rsidR="00FA27F3">
        <w:instrText xml:space="preserve"> REF _Ref362615017 \h </w:instrText>
      </w:r>
      <w:r w:rsidR="00FA27F3">
        <w:fldChar w:fldCharType="separate"/>
      </w:r>
      <w:r w:rsidR="009E08EC">
        <w:t xml:space="preserve">Figure </w:t>
      </w:r>
      <w:r w:rsidR="009E08EC">
        <w:rPr>
          <w:noProof/>
        </w:rPr>
        <w:t>3</w:t>
      </w:r>
      <w:r w:rsidR="009E08EC">
        <w:t>.</w:t>
      </w:r>
      <w:r w:rsidR="009E08EC">
        <w:rPr>
          <w:noProof/>
        </w:rPr>
        <w:t>2</w:t>
      </w:r>
      <w:r w:rsidR="00FA27F3">
        <w:fldChar w:fldCharType="end"/>
      </w:r>
      <w:r w:rsidR="00FA27F3">
        <w:t xml:space="preserve">) </w:t>
      </w:r>
      <w:r>
        <w:t>as a guide and use the “Space Attributes” tool to create and assign thermal zones to your model.</w:t>
      </w:r>
    </w:p>
    <w:p w:rsidR="005509B4" w:rsidRDefault="005509B4" w:rsidP="00DD0655">
      <w:pPr>
        <w:pStyle w:val="ListParagraph"/>
        <w:numPr>
          <w:ilvl w:val="2"/>
          <w:numId w:val="7"/>
        </w:numPr>
        <w:tabs>
          <w:tab w:val="left" w:pos="360"/>
          <w:tab w:val="left" w:pos="720"/>
          <w:tab w:val="left" w:pos="1080"/>
        </w:tabs>
      </w:pPr>
      <w:r>
        <w:t>Select the two first floor guest rooms.</w:t>
      </w:r>
    </w:p>
    <w:p w:rsidR="005509B4" w:rsidRDefault="005509B4" w:rsidP="00DD0655">
      <w:pPr>
        <w:pStyle w:val="ListParagraph"/>
        <w:numPr>
          <w:ilvl w:val="2"/>
          <w:numId w:val="7"/>
        </w:numPr>
        <w:tabs>
          <w:tab w:val="left" w:pos="360"/>
          <w:tab w:val="left" w:pos="720"/>
          <w:tab w:val="left" w:pos="1080"/>
        </w:tabs>
      </w:pPr>
      <w:r>
        <w:t>Click the “Space Attributes” tool, choose “&lt;new thermal zone&gt;” from the “Thermal Zone” pull-down menu, and click “OK”.</w:t>
      </w:r>
    </w:p>
    <w:p w:rsidR="005509B4" w:rsidRDefault="005509B4" w:rsidP="00962288">
      <w:pPr>
        <w:tabs>
          <w:tab w:val="left" w:pos="360"/>
          <w:tab w:val="left" w:pos="720"/>
          <w:tab w:val="left" w:pos="1080"/>
        </w:tabs>
        <w:jc w:val="center"/>
      </w:pPr>
      <w:r>
        <w:rPr>
          <w:noProof/>
          <w:lang w:val="en-CA" w:eastAsia="en-CA"/>
        </w:rPr>
        <mc:AlternateContent>
          <mc:Choice Requires="wps">
            <w:drawing>
              <wp:inline distT="0" distB="0" distL="0" distR="0" wp14:anchorId="2622A21F" wp14:editId="19B257E8">
                <wp:extent cx="5029200" cy="712381"/>
                <wp:effectExtent l="0" t="0" r="38100" b="50165"/>
                <wp:docPr id="118"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712381"/>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BE5979" w:rsidRDefault="00204899" w:rsidP="005509B4">
                            <w:r w:rsidRPr="00BE5979">
                              <w:t>Tip</w:t>
                            </w:r>
                            <w:r>
                              <w:t>:</w:t>
                            </w:r>
                            <w:r w:rsidRPr="00BE5979">
                              <w:t xml:space="preserve"> </w:t>
                            </w:r>
                            <w:r w:rsidRPr="00714193">
                              <w:t>You can create a new</w:t>
                            </w:r>
                            <w:r>
                              <w:t xml:space="preserve"> thermal</w:t>
                            </w:r>
                            <w:r w:rsidRPr="00714193">
                              <w:t xml:space="preserve"> zone and assign spaces to it, or you can choose from thermal zones </w:t>
                            </w:r>
                            <w:r>
                              <w:t xml:space="preserve">that are </w:t>
                            </w:r>
                            <w:r w:rsidRPr="00714193">
                              <w:t>already in the model. For this exercise we will always make a new thermal zone</w:t>
                            </w:r>
                            <w:r>
                              <w:t>.</w:t>
                            </w:r>
                          </w:p>
                        </w:txbxContent>
                      </wps:txbx>
                      <wps:bodyPr rot="0" vert="horz" wrap="square" lIns="91440" tIns="45720" rIns="91440" bIns="45720" anchor="t" anchorCtr="0" upright="1">
                        <a:noAutofit/>
                      </wps:bodyPr>
                    </wps:wsp>
                  </a:graphicData>
                </a:graphic>
              </wp:inline>
            </w:drawing>
          </mc:Choice>
          <mc:Fallback>
            <w:pict>
              <v:shape id="Text Box 40" o:spid="_x0000_s1034" type="#_x0000_t202" style="width:396pt;height:5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" fillcolor="#d6e3bc [1302]" strokecolor="#c2d69b [1942]" strokeweight="1pt">
                <v:fill color2="#d6e3bc" focus="100%" type="gradient"/>
                <v:shadow on="t" color="#4e6128 [1606]" opacity=".5" offset="1pt"/>
                <v:textbox>
                  <w:txbxContent>
                    <w:p w:rsidR="00204899" w:rsidRPr="00BE5979" w:rsidRDefault="00204899" w:rsidP="005509B4">
                      <w:r w:rsidRPr="00BE5979">
                        <w:t>Tip</w:t>
                      </w:r>
                      <w:r>
                        <w:t>:</w:t>
                      </w:r>
                      <w:r w:rsidRPr="00BE5979">
                        <w:t xml:space="preserve"> </w:t>
                      </w:r>
                      <w:r w:rsidRPr="00714193">
                        <w:t>You can create a new</w:t>
                      </w:r>
                      <w:r>
                        <w:t xml:space="preserve"> thermal</w:t>
                      </w:r>
                      <w:r w:rsidRPr="00714193">
                        <w:t xml:space="preserve"> zone and assign spaces to it, or you can choose from thermal zones </w:t>
                      </w:r>
                      <w:r>
                        <w:t xml:space="preserve">that are </w:t>
                      </w:r>
                      <w:r w:rsidRPr="00714193">
                        <w:t>already in the model. For this exercise we will always make a new thermal zone</w:t>
                      </w:r>
                      <w:r>
                        <w:t>.</w:t>
                      </w:r>
                    </w:p>
                  </w:txbxContent>
                </v:textbox>
                <w10:anchorlock/>
              </v:shape>
            </w:pict>
          </mc:Fallback>
        </mc:AlternateContent>
      </w:r>
    </w:p>
    <w:p w:rsidR="005509B4" w:rsidRDefault="005509B4" w:rsidP="00DD0655">
      <w:pPr>
        <w:pStyle w:val="ListParagraph"/>
        <w:numPr>
          <w:ilvl w:val="2"/>
          <w:numId w:val="7"/>
        </w:numPr>
        <w:tabs>
          <w:tab w:val="left" w:pos="360"/>
          <w:tab w:val="left" w:pos="720"/>
          <w:tab w:val="left" w:pos="1080"/>
        </w:tabs>
      </w:pPr>
      <w:r>
        <w:t>Repeat the two steps above for the four additional thermal zones. To keep your model consistent with the one used for this exercise, add your zones numerically from low to high. The zone names should then match what is shown in</w:t>
      </w:r>
      <w:r w:rsidR="007900BC">
        <w:t xml:space="preserve"> </w:t>
      </w:r>
      <w:r>
        <w:t>(</w:t>
      </w:r>
      <w:fldSimple w:instr=" REF _Ref362615017 ">
        <w:r w:rsidR="009E08EC">
          <w:t xml:space="preserve">Figure </w:t>
        </w:r>
        <w:r w:rsidR="009E08EC">
          <w:rPr>
            <w:noProof/>
          </w:rPr>
          <w:t>3</w:t>
        </w:r>
        <w:r w:rsidR="009E08EC">
          <w:t>.</w:t>
        </w:r>
        <w:r w:rsidR="009E08EC">
          <w:rPr>
            <w:noProof/>
          </w:rPr>
          <w:t>2</w:t>
        </w:r>
      </w:fldSimple>
      <w:r>
        <w:t>).</w:t>
      </w:r>
    </w:p>
    <w:p w:rsidR="005509B4" w:rsidRDefault="005509B4" w:rsidP="00DD0655">
      <w:pPr>
        <w:pStyle w:val="ListParagraph"/>
        <w:numPr>
          <w:ilvl w:val="2"/>
          <w:numId w:val="7"/>
        </w:numPr>
        <w:tabs>
          <w:tab w:val="left" w:pos="360"/>
          <w:tab w:val="left" w:pos="720"/>
          <w:tab w:val="left" w:pos="1080"/>
        </w:tabs>
      </w:pPr>
      <w:r>
        <w:t xml:space="preserve">Colors will not be the same, but that is OK. If you want to change thermal zone colors, you can use the paint bucket tool with an alt/click to edit the paint color. </w:t>
      </w:r>
      <w:r>
        <w:rPr>
          <w:noProof/>
          <w:lang w:val="en-CA" w:eastAsia="en-CA"/>
        </w:rPr>
        <w:drawing>
          <wp:inline distT="0" distB="0" distL="0" distR="0" wp14:anchorId="18CAD25E" wp14:editId="37F51606">
            <wp:extent cx="228600" cy="228600"/>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BEBA8EAE-BF5A-486C-A8C5-ECC9F3942E4B}">
                          <a14:imgProps xmlns:a14="http://schemas.microsoft.com/office/drawing/2010/main">
                            <a14:imgLayer r:embed="rId45">
                              <a14:imgEffect>
                                <a14:backgroundRemoval t="10000" b="90000" l="10000" r="90000"/>
                              </a14:imgEffect>
                            </a14:imgLayer>
                          </a14:imgProps>
                        </a:ext>
                      </a:extLst>
                    </a:blip>
                    <a:stretch>
                      <a:fillRect/>
                    </a:stretch>
                  </pic:blipFill>
                  <pic:spPr>
                    <a:xfrm>
                      <a:off x="0" y="0"/>
                      <a:ext cx="228600" cy="228600"/>
                    </a:xfrm>
                    <a:prstGeom prst="rect">
                      <a:avLst/>
                    </a:prstGeom>
                  </pic:spPr>
                </pic:pic>
              </a:graphicData>
            </a:graphic>
          </wp:inline>
        </w:drawing>
      </w:r>
    </w:p>
    <w:p w:rsidR="005509B4" w:rsidRPr="002155F6" w:rsidRDefault="005509B4" w:rsidP="00962288">
      <w:pPr>
        <w:tabs>
          <w:tab w:val="left" w:pos="360"/>
          <w:tab w:val="left" w:pos="720"/>
          <w:tab w:val="left" w:pos="1080"/>
        </w:tabs>
        <w:jc w:val="center"/>
      </w:pPr>
      <w:r>
        <w:rPr>
          <w:noProof/>
          <w:lang w:val="en-CA" w:eastAsia="en-CA"/>
        </w:rPr>
        <w:lastRenderedPageBreak/>
        <mc:AlternateContent>
          <mc:Choice Requires="wps">
            <w:drawing>
              <wp:inline distT="0" distB="0" distL="0" distR="0" wp14:anchorId="3B97F467" wp14:editId="4F87ED08">
                <wp:extent cx="5029200" cy="501650"/>
                <wp:effectExtent l="9525" t="11430" r="9525" b="29845"/>
                <wp:docPr id="117"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50165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714193" w:rsidRDefault="00204899" w:rsidP="005509B4">
                            <w:r w:rsidRPr="00BE5979">
                              <w:t>Tip</w:t>
                            </w:r>
                            <w:r>
                              <w:t>:</w:t>
                            </w:r>
                            <w:r w:rsidRPr="00BE5979">
                              <w:t xml:space="preserve"> </w:t>
                            </w:r>
                            <w:r w:rsidRPr="00714193">
                              <w:t xml:space="preserve">One or more spaces can be contained in a thermal zone. These spaces can have different space types. </w:t>
                            </w:r>
                          </w:p>
                          <w:p w:rsidR="00204899" w:rsidRPr="00BE5979" w:rsidRDefault="00204899" w:rsidP="005509B4"/>
                        </w:txbxContent>
                      </wps:txbx>
                      <wps:bodyPr rot="0" vert="horz" wrap="square" lIns="91440" tIns="45720" rIns="91440" bIns="45720" anchor="t" anchorCtr="0" upright="1">
                        <a:noAutofit/>
                      </wps:bodyPr>
                    </wps:wsp>
                  </a:graphicData>
                </a:graphic>
              </wp:inline>
            </w:drawing>
          </mc:Choice>
          <mc:Fallback>
            <w:pict>
              <v:shape id="Text Box 39" o:spid="_x0000_s1035" type="#_x0000_t202" style="width:396pt;height: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" fillcolor="#d6e3bc [1302]" strokecolor="#c2d69b [1942]" strokeweight="1pt">
                <v:fill color2="#d6e3bc" focus="100%" type="gradient"/>
                <v:shadow on="t" color="#4e6128 [1606]" opacity=".5" offset="1pt"/>
                <v:textbox>
                  <w:txbxContent>
                    <w:p w:rsidR="00204899" w:rsidRPr="00714193" w:rsidRDefault="00204899" w:rsidP="005509B4">
                      <w:r w:rsidRPr="00BE5979">
                        <w:t>Tip</w:t>
                      </w:r>
                      <w:r>
                        <w:t>:</w:t>
                      </w:r>
                      <w:r w:rsidRPr="00BE5979">
                        <w:t xml:space="preserve"> </w:t>
                      </w:r>
                      <w:r w:rsidRPr="00714193">
                        <w:t xml:space="preserve">One or more spaces can be contained in a thermal zone. These spaces can have different space types. </w:t>
                      </w:r>
                    </w:p>
                    <w:p w:rsidR="00204899" w:rsidRPr="00BE5979" w:rsidRDefault="00204899" w:rsidP="005509B4"/>
                  </w:txbxContent>
                </v:textbox>
                <w10:anchorlock/>
              </v:shape>
            </w:pict>
          </mc:Fallback>
        </mc:AlternateContent>
      </w:r>
      <w:r>
        <w:rPr>
          <w:noProof/>
          <w:lang w:val="en-CA" w:eastAsia="en-CA"/>
        </w:rPr>
        <mc:AlternateContent>
          <mc:Choice Requires="wps">
            <w:drawing>
              <wp:inline distT="0" distB="0" distL="0" distR="0" wp14:anchorId="2C9D2F0A" wp14:editId="25225206">
                <wp:extent cx="5029200" cy="489585"/>
                <wp:effectExtent l="9525" t="11430" r="9525" b="22860"/>
                <wp:docPr id="11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8958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48635F" w:rsidRDefault="00204899" w:rsidP="005509B4">
                            <w:r w:rsidRPr="00BE5979">
                              <w:t>Tip</w:t>
                            </w:r>
                            <w:r>
                              <w:t>:</w:t>
                            </w:r>
                            <w:r w:rsidRPr="00BE5979">
                              <w:t xml:space="preserve"> </w:t>
                            </w:r>
                            <w:r w:rsidRPr="0048635F">
                              <w:t>You can rezone your building without alter</w:t>
                            </w:r>
                            <w:r>
                              <w:t>ing</w:t>
                            </w:r>
                            <w:r w:rsidRPr="0048635F">
                              <w:t xml:space="preserve"> any geometry. Just reassign spaces to different thermal zones. </w:t>
                            </w:r>
                          </w:p>
                          <w:p w:rsidR="00204899" w:rsidRPr="00714193" w:rsidRDefault="00204899" w:rsidP="005509B4"/>
                          <w:p w:rsidR="00204899" w:rsidRPr="00BE5979" w:rsidRDefault="00204899" w:rsidP="005509B4"/>
                        </w:txbxContent>
                      </wps:txbx>
                      <wps:bodyPr rot="0" vert="horz" wrap="square" lIns="91440" tIns="45720" rIns="91440" bIns="45720" anchor="t" anchorCtr="0" upright="1">
                        <a:noAutofit/>
                      </wps:bodyPr>
                    </wps:wsp>
                  </a:graphicData>
                </a:graphic>
              </wp:inline>
            </w:drawing>
          </mc:Choice>
          <mc:Fallback>
            <w:pict>
              <v:shape id="Text Box 38" o:spid="_x0000_s1036" type="#_x0000_t202" style="width:396pt;height:3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" fillcolor="#d6e3bc [1302]" strokecolor="#c2d69b [1942]" strokeweight="1pt">
                <v:fill color2="#d6e3bc" focus="100%" type="gradient"/>
                <v:shadow on="t" color="#4e6128 [1606]" opacity=".5" offset="1pt"/>
                <v:textbox>
                  <w:txbxContent>
                    <w:p w:rsidR="00204899" w:rsidRPr="0048635F" w:rsidRDefault="00204899" w:rsidP="005509B4">
                      <w:r w:rsidRPr="00BE5979">
                        <w:t>Tip</w:t>
                      </w:r>
                      <w:r>
                        <w:t>:</w:t>
                      </w:r>
                      <w:r w:rsidRPr="00BE5979">
                        <w:t xml:space="preserve"> </w:t>
                      </w:r>
                      <w:r w:rsidRPr="0048635F">
                        <w:t>You can rezone your building without alter</w:t>
                      </w:r>
                      <w:r>
                        <w:t>ing</w:t>
                      </w:r>
                      <w:r w:rsidRPr="0048635F">
                        <w:t xml:space="preserve"> any geometry. Just reassign spaces to different thermal zones. </w:t>
                      </w:r>
                    </w:p>
                    <w:p w:rsidR="00204899" w:rsidRPr="00714193" w:rsidRDefault="00204899" w:rsidP="005509B4"/>
                    <w:p w:rsidR="00204899" w:rsidRPr="00BE5979" w:rsidRDefault="00204899" w:rsidP="005509B4"/>
                  </w:txbxContent>
                </v:textbox>
                <w10:anchorlock/>
              </v:shape>
            </w:pict>
          </mc:Fallback>
        </mc:AlternateContent>
      </w:r>
    </w:p>
    <w:p w:rsidR="005509B4" w:rsidRDefault="005509B4" w:rsidP="00DD0655">
      <w:pPr>
        <w:pStyle w:val="ListParagraph"/>
        <w:numPr>
          <w:ilvl w:val="1"/>
          <w:numId w:val="7"/>
        </w:numPr>
      </w:pPr>
      <w:r>
        <w:t>Assign thermostats and set up the Ideal Air Loads System.</w:t>
      </w:r>
    </w:p>
    <w:p w:rsidR="005509B4" w:rsidRDefault="005509B4" w:rsidP="00DD0655">
      <w:pPr>
        <w:pStyle w:val="ListParagraph"/>
        <w:numPr>
          <w:ilvl w:val="2"/>
          <w:numId w:val="7"/>
        </w:numPr>
        <w:tabs>
          <w:tab w:val="left" w:pos="360"/>
          <w:tab w:val="left" w:pos="720"/>
          <w:tab w:val="left" w:pos="1080"/>
        </w:tabs>
      </w:pPr>
      <w:r>
        <w:t>Select all the spaces in your model and click the “Space Attributes” tool.</w:t>
      </w:r>
    </w:p>
    <w:p w:rsidR="005509B4" w:rsidRDefault="005509B4" w:rsidP="00DB3427">
      <w:pPr>
        <w:pStyle w:val="ListParagraph"/>
        <w:numPr>
          <w:ilvl w:val="2"/>
          <w:numId w:val="7"/>
        </w:numPr>
        <w:tabs>
          <w:tab w:val="left" w:pos="360"/>
          <w:tab w:val="left" w:pos="720"/>
          <w:tab w:val="left" w:pos="1080"/>
        </w:tabs>
      </w:pPr>
      <w:r>
        <w:t>Near the bottom of the dialog, set “Ideal Air Loads Status” to “Yes” and set “Thermostat” to “</w:t>
      </w:r>
      <w:r w:rsidR="00DB3427" w:rsidRPr="00DB3427">
        <w:t xml:space="preserve">DOE Ref </w:t>
      </w:r>
      <w:del w:id="28" w:author="Haddad, Kamel" w:date="2016-04-28T12:24:00Z">
        <w:r w:rsidR="00DB3427" w:rsidRPr="00DB3427" w:rsidDel="00AA7161">
          <w:delText>Pre-</w:delText>
        </w:r>
      </w:del>
      <w:r w:rsidR="00DB3427" w:rsidRPr="00DB3427">
        <w:t>1980</w:t>
      </w:r>
      <w:ins w:id="29" w:author="Haddad, Kamel" w:date="2016-04-28T12:24:00Z">
        <w:r w:rsidR="00AA7161">
          <w:t>-2004</w:t>
        </w:r>
      </w:ins>
      <w:r w:rsidR="00DB3427" w:rsidRPr="00DB3427">
        <w:t xml:space="preserve"> - </w:t>
      </w:r>
      <w:proofErr w:type="spellStart"/>
      <w:r w:rsidR="00DB3427" w:rsidRPr="00DB3427">
        <w:t>LrgHotel</w:t>
      </w:r>
      <w:proofErr w:type="spellEnd"/>
      <w:r w:rsidR="00DB3427" w:rsidRPr="00DB3427">
        <w:t xml:space="preserve"> - Lobby Thermostat</w:t>
      </w:r>
      <w:r>
        <w:t>”.</w:t>
      </w:r>
    </w:p>
    <w:p w:rsidR="00570DB5" w:rsidRDefault="00570DB5" w:rsidP="00570DB5">
      <w:pPr>
        <w:pStyle w:val="ListParagraph"/>
        <w:numPr>
          <w:ilvl w:val="1"/>
          <w:numId w:val="7"/>
        </w:numPr>
      </w:pPr>
      <w:r>
        <w:t>Save the model as “</w:t>
      </w:r>
      <w:fldSimple w:instr=" REF _Ref362699153 \n ">
        <w:r w:rsidR="009E08EC">
          <w:t>Section 3 -</w:t>
        </w:r>
      </w:fldSimple>
      <w:r>
        <w:t xml:space="preserve"> </w:t>
      </w:r>
      <w:proofErr w:type="spellStart"/>
      <w:r>
        <w:t>Model.osm</w:t>
      </w:r>
      <w:proofErr w:type="spellEnd"/>
      <w:r>
        <w:t>” using “</w:t>
      </w:r>
      <w:proofErr w:type="spellStart"/>
      <w:r>
        <w:t>SaveAs</w:t>
      </w:r>
      <w:proofErr w:type="spellEnd"/>
      <w:r>
        <w:t xml:space="preserve">” under the file menu in the </w:t>
      </w:r>
      <w:proofErr w:type="spellStart"/>
      <w:r>
        <w:t>OpenStudio</w:t>
      </w:r>
      <w:proofErr w:type="spellEnd"/>
      <w:r>
        <w:t xml:space="preserve"> Application.</w:t>
      </w:r>
    </w:p>
    <w:p w:rsidR="005509B4" w:rsidRDefault="000C60D6" w:rsidP="00962288">
      <w:pPr>
        <w:tabs>
          <w:tab w:val="left" w:pos="360"/>
          <w:tab w:val="left" w:pos="720"/>
          <w:tab w:val="left" w:pos="1080"/>
        </w:tabs>
        <w:jc w:val="center"/>
      </w:pPr>
      <w:r>
        <w:rPr>
          <w:noProof/>
          <w:lang w:val="en-CA" w:eastAsia="en-CA"/>
        </w:rPr>
        <mc:AlternateContent>
          <mc:Choice Requires="wps">
            <w:drawing>
              <wp:inline distT="0" distB="0" distL="0" distR="0" wp14:anchorId="6062C5CE" wp14:editId="484B6B8B">
                <wp:extent cx="5029200" cy="443230"/>
                <wp:effectExtent l="9525" t="9525" r="9525" b="23495"/>
                <wp:docPr id="23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4323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48635F" w:rsidRDefault="00204899" w:rsidP="000C60D6">
                            <w:r w:rsidRPr="00BE5979">
                              <w:t>Tip</w:t>
                            </w:r>
                            <w:r>
                              <w:t>:</w:t>
                            </w:r>
                            <w:r w:rsidRPr="00BE5979">
                              <w:t xml:space="preserve"> </w:t>
                            </w:r>
                            <w:r>
                              <w:t>Note that thermostats are only applied to thermal zones and not applied to spaces.</w:t>
                            </w:r>
                          </w:p>
                          <w:p w:rsidR="00204899" w:rsidRPr="0048635F" w:rsidRDefault="00204899" w:rsidP="000C60D6"/>
                          <w:p w:rsidR="00204899" w:rsidRPr="00714193" w:rsidRDefault="00204899" w:rsidP="000C60D6"/>
                          <w:p w:rsidR="00204899" w:rsidRPr="00BE5979" w:rsidRDefault="00204899" w:rsidP="000C60D6"/>
                        </w:txbxContent>
                      </wps:txbx>
                      <wps:bodyPr rot="0" vert="horz" wrap="square" lIns="91440" tIns="45720" rIns="91440" bIns="45720" anchor="t" anchorCtr="0" upright="1">
                        <a:noAutofit/>
                      </wps:bodyPr>
                    </wps:wsp>
                  </a:graphicData>
                </a:graphic>
              </wp:inline>
            </w:drawing>
          </mc:Choice>
          <mc:Fallback>
            <w:pict>
              <v:shape id="Text Box 36" o:spid="_x0000_s1037" type="#_x0000_t202" style="width:396pt;height: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" fillcolor="#d6e3bc [1302]" strokecolor="#c2d69b [1942]" strokeweight="1pt">
                <v:fill color2="#d6e3bc" focus="100%" type="gradient"/>
                <v:shadow on="t" color="#4e6128 [1606]" opacity=".5" offset="1pt"/>
                <v:textbox>
                  <w:txbxContent>
                    <w:p w:rsidR="00204899" w:rsidRPr="0048635F" w:rsidRDefault="00204899" w:rsidP="000C60D6">
                      <w:r w:rsidRPr="00BE5979">
                        <w:t>Tip</w:t>
                      </w:r>
                      <w:r>
                        <w:t>:</w:t>
                      </w:r>
                      <w:r w:rsidRPr="00BE5979">
                        <w:t xml:space="preserve"> </w:t>
                      </w:r>
                      <w:r>
                        <w:t>Note that thermostats are only applied to thermal zones and not applied to spaces.</w:t>
                      </w:r>
                    </w:p>
                    <w:p w:rsidR="00204899" w:rsidRPr="0048635F" w:rsidRDefault="00204899" w:rsidP="000C60D6"/>
                    <w:p w:rsidR="00204899" w:rsidRPr="00714193" w:rsidRDefault="00204899" w:rsidP="000C60D6"/>
                    <w:p w:rsidR="00204899" w:rsidRPr="00BE5979" w:rsidRDefault="00204899" w:rsidP="000C60D6"/>
                  </w:txbxContent>
                </v:textbox>
                <w10:anchorlock/>
              </v:shape>
            </w:pict>
          </mc:Fallback>
        </mc:AlternateContent>
      </w:r>
      <w:r w:rsidR="005509B4">
        <w:rPr>
          <w:noProof/>
          <w:lang w:val="en-CA" w:eastAsia="en-CA"/>
        </w:rPr>
        <mc:AlternateContent>
          <mc:Choice Requires="wps">
            <w:drawing>
              <wp:inline distT="0" distB="0" distL="0" distR="0" wp14:anchorId="10698911" wp14:editId="3BBC1549">
                <wp:extent cx="5029200" cy="443230"/>
                <wp:effectExtent l="9525" t="9525" r="9525" b="23495"/>
                <wp:docPr id="11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4323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48635F" w:rsidRDefault="00204899" w:rsidP="005509B4">
                            <w:r w:rsidRPr="00BE5979">
                              <w:t>Tip</w:t>
                            </w:r>
                            <w:r>
                              <w:t>:</w:t>
                            </w:r>
                            <w:r w:rsidRPr="00BE5979">
                              <w:t xml:space="preserve"> </w:t>
                            </w:r>
                            <w:r>
                              <w:t>Although</w:t>
                            </w:r>
                            <w:r w:rsidRPr="006B0796">
                              <w:t xml:space="preserve"> we used a single thermostat for this exercise, you can have a unique one for each thermal zone</w:t>
                            </w:r>
                            <w:r>
                              <w:t>.</w:t>
                            </w:r>
                          </w:p>
                          <w:p w:rsidR="00204899" w:rsidRPr="0048635F" w:rsidRDefault="00204899" w:rsidP="005509B4"/>
                          <w:p w:rsidR="00204899" w:rsidRPr="00714193" w:rsidRDefault="00204899" w:rsidP="005509B4"/>
                          <w:p w:rsidR="00204899" w:rsidRPr="00BE5979" w:rsidRDefault="00204899" w:rsidP="005509B4"/>
                        </w:txbxContent>
                      </wps:txbx>
                      <wps:bodyPr rot="0" vert="horz" wrap="square" lIns="91440" tIns="45720" rIns="91440" bIns="45720" anchor="t" anchorCtr="0" upright="1">
                        <a:noAutofit/>
                      </wps:bodyPr>
                    </wps:wsp>
                  </a:graphicData>
                </a:graphic>
              </wp:inline>
            </w:drawing>
          </mc:Choice>
          <mc:Fallback>
            <w:pict>
              <v:shape id="_x0000_s1038" type="#_x0000_t202" style="width:396pt;height:3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" fillcolor="#d6e3bc [1302]" strokecolor="#c2d69b [1942]" strokeweight="1pt">
                <v:fill color2="#d6e3bc" focus="100%" type="gradient"/>
                <v:shadow on="t" color="#4e6128 [1606]" opacity=".5" offset="1pt"/>
                <v:textbox>
                  <w:txbxContent>
                    <w:p w:rsidR="00204899" w:rsidRPr="0048635F" w:rsidRDefault="00204899" w:rsidP="005509B4">
                      <w:r w:rsidRPr="00BE5979">
                        <w:t>Tip</w:t>
                      </w:r>
                      <w:r>
                        <w:t>:</w:t>
                      </w:r>
                      <w:r w:rsidRPr="00BE5979">
                        <w:t xml:space="preserve"> </w:t>
                      </w:r>
                      <w:r>
                        <w:t>Although</w:t>
                      </w:r>
                      <w:r w:rsidRPr="006B0796">
                        <w:t xml:space="preserve"> we used a single thermostat for this exercise, you can have a unique one for each thermal zone</w:t>
                      </w:r>
                      <w:r>
                        <w:t>.</w:t>
                      </w:r>
                    </w:p>
                    <w:p w:rsidR="00204899" w:rsidRPr="0048635F" w:rsidRDefault="00204899" w:rsidP="005509B4"/>
                    <w:p w:rsidR="00204899" w:rsidRPr="00714193" w:rsidRDefault="00204899" w:rsidP="005509B4"/>
                    <w:p w:rsidR="00204899" w:rsidRPr="00BE5979" w:rsidRDefault="00204899" w:rsidP="005509B4"/>
                  </w:txbxContent>
                </v:textbox>
                <w10:anchorlock/>
              </v:shape>
            </w:pict>
          </mc:Fallback>
        </mc:AlternateContent>
      </w:r>
      <w:r w:rsidR="005509B4">
        <w:rPr>
          <w:noProof/>
          <w:lang w:val="en-CA" w:eastAsia="en-CA"/>
        </w:rPr>
        <mc:AlternateContent>
          <mc:Choice Requires="wps">
            <w:drawing>
              <wp:inline distT="0" distB="0" distL="0" distR="0" wp14:anchorId="39896FA1" wp14:editId="688C52B8">
                <wp:extent cx="5029200" cy="661670"/>
                <wp:effectExtent l="9525" t="7620" r="9525" b="26035"/>
                <wp:docPr id="113"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66167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BE5979" w:rsidRDefault="00204899" w:rsidP="005509B4">
                            <w:r w:rsidRPr="00BE5979">
                              <w:t>Tip</w:t>
                            </w:r>
                            <w:r>
                              <w:t>:</w:t>
                            </w:r>
                            <w:r w:rsidRPr="00BE5979">
                              <w:t xml:space="preserve"> </w:t>
                            </w:r>
                            <w:r w:rsidRPr="006B0796">
                              <w:t xml:space="preserve">Generally you </w:t>
                            </w:r>
                            <w:r>
                              <w:t>do not</w:t>
                            </w:r>
                            <w:r w:rsidRPr="006B0796">
                              <w:t xml:space="preserve"> need to save </w:t>
                            </w:r>
                            <w:r>
                              <w:t xml:space="preserve">your </w:t>
                            </w:r>
                            <w:r w:rsidRPr="006B0796">
                              <w:t xml:space="preserve">SketchUp file. The OSM file contains all the OpenStudio model data. If you want to save </w:t>
                            </w:r>
                            <w:r>
                              <w:t xml:space="preserve">a </w:t>
                            </w:r>
                            <w:r w:rsidRPr="006B0796">
                              <w:t>scene, styles, or non</w:t>
                            </w:r>
                            <w:r>
                              <w:t>-</w:t>
                            </w:r>
                            <w:r w:rsidRPr="006B0796">
                              <w:t>OpenStudio geometry</w:t>
                            </w:r>
                            <w:r>
                              <w:t>,</w:t>
                            </w:r>
                            <w:r w:rsidRPr="006B0796">
                              <w:t xml:space="preserve"> saving the SketchUp SKP file may be beneficial.</w:t>
                            </w:r>
                          </w:p>
                        </w:txbxContent>
                      </wps:txbx>
                      <wps:bodyPr rot="0" vert="horz" wrap="square" lIns="91440" tIns="45720" rIns="91440" bIns="45720" anchor="t" anchorCtr="0" upright="1">
                        <a:noAutofit/>
                      </wps:bodyPr>
                    </wps:wsp>
                  </a:graphicData>
                </a:graphic>
              </wp:inline>
            </w:drawing>
          </mc:Choice>
          <mc:Fallback>
            <w:pict>
              <v:shape id="Text Box 35" o:spid="_x0000_s1039" type="#_x0000_t202" style="width:396pt;height:5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" fillcolor="#d6e3bc [1302]" strokecolor="#c2d69b [1942]" strokeweight="1pt">
                <v:fill color2="#d6e3bc" focus="100%" type="gradient"/>
                <v:shadow on="t" color="#4e6128 [1606]" opacity=".5" offset="1pt"/>
                <v:textbox>
                  <w:txbxContent>
                    <w:p w:rsidR="00204899" w:rsidRPr="00BE5979" w:rsidRDefault="00204899" w:rsidP="005509B4">
                      <w:r w:rsidRPr="00BE5979">
                        <w:t>Tip</w:t>
                      </w:r>
                      <w:r>
                        <w:t>:</w:t>
                      </w:r>
                      <w:r w:rsidRPr="00BE5979">
                        <w:t xml:space="preserve"> </w:t>
                      </w:r>
                      <w:r w:rsidRPr="006B0796">
                        <w:t xml:space="preserve">Generally you </w:t>
                      </w:r>
                      <w:r>
                        <w:t>do not</w:t>
                      </w:r>
                      <w:r w:rsidRPr="006B0796">
                        <w:t xml:space="preserve"> need to save </w:t>
                      </w:r>
                      <w:r>
                        <w:t xml:space="preserve">your </w:t>
                      </w:r>
                      <w:r w:rsidRPr="006B0796">
                        <w:t xml:space="preserve">SketchUp file. The OSM file contains all the OpenStudio model data. If you want to save </w:t>
                      </w:r>
                      <w:r>
                        <w:t xml:space="preserve">a </w:t>
                      </w:r>
                      <w:r w:rsidRPr="006B0796">
                        <w:t>scene, styles, or non</w:t>
                      </w:r>
                      <w:r>
                        <w:t>-</w:t>
                      </w:r>
                      <w:r w:rsidRPr="006B0796">
                        <w:t>OpenStudio geometry</w:t>
                      </w:r>
                      <w:r>
                        <w:t>,</w:t>
                      </w:r>
                      <w:r w:rsidRPr="006B0796">
                        <w:t xml:space="preserve"> saving the SketchUp SKP file may be beneficial.</w:t>
                      </w:r>
                    </w:p>
                  </w:txbxContent>
                </v:textbox>
                <w10:anchorlock/>
              </v:shape>
            </w:pict>
          </mc:Fallback>
        </mc:AlternateContent>
      </w:r>
      <w:r w:rsidR="005509B4">
        <w:t>.</w:t>
      </w:r>
    </w:p>
    <w:p w:rsidR="005509B4" w:rsidRPr="00567D74" w:rsidRDefault="005509B4" w:rsidP="00AB24FF">
      <w:pPr>
        <w:pStyle w:val="Heading1"/>
        <w:tabs>
          <w:tab w:val="left" w:pos="360"/>
          <w:tab w:val="left" w:pos="720"/>
          <w:tab w:val="left" w:pos="1080"/>
        </w:tabs>
      </w:pPr>
      <w:bookmarkStart w:id="30" w:name="_Ref362699228"/>
      <w:bookmarkStart w:id="31" w:name="_Ref362817991"/>
      <w:bookmarkStart w:id="32" w:name="_Ref362818008"/>
      <w:bookmarkStart w:id="33" w:name="_Toc387046117"/>
      <w:r w:rsidRPr="001E1625">
        <w:t xml:space="preserve">Basic Simulation Run in </w:t>
      </w:r>
      <w:proofErr w:type="spellStart"/>
      <w:r w:rsidRPr="001E1625">
        <w:t>OpenStudio</w:t>
      </w:r>
      <w:proofErr w:type="spellEnd"/>
      <w:r w:rsidRPr="001E1625">
        <w:t xml:space="preserve"> Application</w:t>
      </w:r>
      <w:bookmarkEnd w:id="30"/>
      <w:bookmarkEnd w:id="31"/>
      <w:bookmarkEnd w:id="32"/>
      <w:bookmarkEnd w:id="33"/>
      <w:r w:rsidR="00F4719A">
        <w:br/>
      </w:r>
    </w:p>
    <w:p w:rsidR="005509B4" w:rsidRDefault="005509B4" w:rsidP="00DD0655">
      <w:pPr>
        <w:pStyle w:val="ListParagraph"/>
        <w:numPr>
          <w:ilvl w:val="1"/>
          <w:numId w:val="10"/>
        </w:numPr>
      </w:pPr>
      <w:r>
        <w:t>Click the “</w:t>
      </w:r>
      <w:proofErr w:type="spellStart"/>
      <w:r>
        <w:t>OpenStudio</w:t>
      </w:r>
      <w:proofErr w:type="spellEnd"/>
      <w:r>
        <w:t xml:space="preserve">” button to launch your model in the </w:t>
      </w:r>
      <w:proofErr w:type="spellStart"/>
      <w:r>
        <w:t>OpenStudio</w:t>
      </w:r>
      <w:proofErr w:type="spellEnd"/>
      <w:r>
        <w:t xml:space="preserve"> Application.</w:t>
      </w:r>
    </w:p>
    <w:p w:rsidR="005509B4" w:rsidRDefault="005509B4" w:rsidP="00DD0655">
      <w:pPr>
        <w:pStyle w:val="ListParagraph"/>
        <w:numPr>
          <w:ilvl w:val="1"/>
          <w:numId w:val="10"/>
        </w:numPr>
      </w:pPr>
      <w:r>
        <w:t xml:space="preserve">The “Site” tab should be active after you load a model. Click the browse button next to each input box and then pick Chicago for </w:t>
      </w:r>
      <w:r w:rsidR="00962288">
        <w:t>the EPW file and the DDY files</w:t>
      </w:r>
      <w:r>
        <w:t xml:space="preserve">.  </w:t>
      </w:r>
      <w:r>
        <w:rPr>
          <w:noProof/>
          <w:lang w:val="en-CA" w:eastAsia="en-CA"/>
        </w:rPr>
        <w:drawing>
          <wp:inline distT="0" distB="0" distL="0" distR="0" wp14:anchorId="3B64987C" wp14:editId="1D3AAADD">
            <wp:extent cx="210312" cy="228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_location_tab.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0312" cy="228600"/>
                    </a:xfrm>
                    <a:prstGeom prst="rect">
                      <a:avLst/>
                    </a:prstGeom>
                  </pic:spPr>
                </pic:pic>
              </a:graphicData>
            </a:graphic>
          </wp:inline>
        </w:drawing>
      </w:r>
    </w:p>
    <w:p w:rsidR="005509B4" w:rsidRDefault="005509B4" w:rsidP="007620EE">
      <w:pPr>
        <w:pStyle w:val="ListParagraph"/>
        <w:numPr>
          <w:ilvl w:val="2"/>
          <w:numId w:val="10"/>
        </w:numPr>
      </w:pPr>
      <w:r>
        <w:t xml:space="preserve">You can find these files in the </w:t>
      </w:r>
      <w:proofErr w:type="spellStart"/>
      <w:ins w:id="34" w:author="Haddad, Kamel" w:date="2016-04-28T11:03:00Z">
        <w:r w:rsidR="007620EE">
          <w:t>OpenStudio</w:t>
        </w:r>
        <w:proofErr w:type="spellEnd"/>
        <w:r w:rsidR="007620EE">
          <w:t xml:space="preserve"> </w:t>
        </w:r>
      </w:ins>
      <w:proofErr w:type="spellStart"/>
      <w:r>
        <w:t>EnergyPlus</w:t>
      </w:r>
      <w:proofErr w:type="spellEnd"/>
      <w:r>
        <w:t xml:space="preserve"> </w:t>
      </w:r>
      <w:del w:id="35" w:author="Haddad, Kamel" w:date="2016-04-28T11:02:00Z">
        <w:r w:rsidDel="007620EE">
          <w:delText>instal</w:delText>
        </w:r>
      </w:del>
      <w:del w:id="36" w:author="Haddad, Kamel" w:date="2016-04-28T11:03:00Z">
        <w:r w:rsidDel="007620EE">
          <w:delText>l</w:delText>
        </w:r>
      </w:del>
      <w:r>
        <w:t xml:space="preserve"> folder under “</w:t>
      </w:r>
      <w:proofErr w:type="spellStart"/>
      <w:r>
        <w:t>WeatherData</w:t>
      </w:r>
      <w:proofErr w:type="spellEnd"/>
      <w:proofErr w:type="gramStart"/>
      <w:r>
        <w:t>”</w:t>
      </w:r>
      <w:proofErr w:type="gramEnd"/>
      <w:r>
        <w:br/>
      </w:r>
      <w:r w:rsidRPr="00C775A1">
        <w:rPr>
          <w:i/>
        </w:rPr>
        <w:t>(</w:t>
      </w:r>
      <w:r>
        <w:rPr>
          <w:i/>
        </w:rPr>
        <w:t xml:space="preserve">e.g. </w:t>
      </w:r>
      <w:ins w:id="37" w:author="Haddad, Kamel" w:date="2016-04-28T11:03:00Z">
        <w:r w:rsidR="007620EE" w:rsidRPr="007620EE">
          <w:rPr>
            <w:i/>
          </w:rPr>
          <w:t>C:\Program Files\</w:t>
        </w:r>
        <w:proofErr w:type="spellStart"/>
        <w:r w:rsidR="007620EE" w:rsidRPr="007620EE">
          <w:rPr>
            <w:i/>
          </w:rPr>
          <w:t>OpenStudio</w:t>
        </w:r>
        <w:proofErr w:type="spellEnd"/>
        <w:r w:rsidR="007620EE" w:rsidRPr="007620EE">
          <w:rPr>
            <w:i/>
          </w:rPr>
          <w:t xml:space="preserve"> 1.11.0\share\</w:t>
        </w:r>
        <w:proofErr w:type="spellStart"/>
        <w:r w:rsidR="007620EE" w:rsidRPr="007620EE">
          <w:rPr>
            <w:i/>
          </w:rPr>
          <w:t>openstudio</w:t>
        </w:r>
        <w:proofErr w:type="spellEnd"/>
        <w:r w:rsidR="007620EE" w:rsidRPr="007620EE">
          <w:rPr>
            <w:i/>
          </w:rPr>
          <w:t>\EnergyPlus-8-5-0\</w:t>
        </w:r>
        <w:proofErr w:type="spellStart"/>
        <w:r w:rsidR="007620EE" w:rsidRPr="007620EE">
          <w:rPr>
            <w:i/>
          </w:rPr>
          <w:t>WeatherData</w:t>
        </w:r>
      </w:ins>
      <w:proofErr w:type="spellEnd"/>
      <w:del w:id="38" w:author="Haddad, Kamel" w:date="2016-04-28T11:03:00Z">
        <w:r w:rsidR="00352594" w:rsidDel="007620EE">
          <w:rPr>
            <w:i/>
          </w:rPr>
          <w:delText>C:\EnergyPlusV8</w:delText>
        </w:r>
        <w:r w:rsidRPr="00C775A1" w:rsidDel="007620EE">
          <w:rPr>
            <w:i/>
          </w:rPr>
          <w:delText>-</w:delText>
        </w:r>
        <w:r w:rsidR="00352594" w:rsidDel="007620EE">
          <w:rPr>
            <w:i/>
          </w:rPr>
          <w:delText>0</w:delText>
        </w:r>
        <w:r w:rsidRPr="00C775A1" w:rsidDel="007620EE">
          <w:rPr>
            <w:i/>
          </w:rPr>
          <w:delText>-0\WeatherData</w:delText>
        </w:r>
      </w:del>
      <w:r w:rsidRPr="00C775A1">
        <w:rPr>
          <w:i/>
        </w:rPr>
        <w:t>)</w:t>
      </w:r>
      <w:r>
        <w:t>.</w:t>
      </w:r>
    </w:p>
    <w:p w:rsidR="00FB7491" w:rsidRDefault="00670DCE" w:rsidP="00962288">
      <w:pPr>
        <w:keepNext/>
        <w:jc w:val="center"/>
      </w:pPr>
      <w:r>
        <w:rPr>
          <w:noProof/>
          <w:lang w:val="en-CA" w:eastAsia="en-CA"/>
        </w:rPr>
        <w:lastRenderedPageBreak/>
        <w:drawing>
          <wp:inline distT="0" distB="0" distL="0" distR="0" wp14:anchorId="77DDC790" wp14:editId="123DE2D1">
            <wp:extent cx="3904488" cy="2743200"/>
            <wp:effectExtent l="0" t="0" r="127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904488" cy="2743200"/>
                    </a:xfrm>
                    <a:prstGeom prst="rect">
                      <a:avLst/>
                    </a:prstGeom>
                  </pic:spPr>
                </pic:pic>
              </a:graphicData>
            </a:graphic>
          </wp:inline>
        </w:drawing>
      </w:r>
    </w:p>
    <w:p w:rsidR="00A07CD8" w:rsidRDefault="00FB7491" w:rsidP="00962288">
      <w:pPr>
        <w:pStyle w:val="Caption"/>
        <w:jc w:val="center"/>
      </w:pPr>
      <w:bookmarkStart w:id="39" w:name="_Ref387041490"/>
      <w:proofErr w:type="gramStart"/>
      <w:r>
        <w:t xml:space="preserve">Figure </w:t>
      </w:r>
      <w:fldSimple w:instr=" STYLEREF 1 \s ">
        <w:r w:rsidR="000D14ED">
          <w:rPr>
            <w:noProof/>
          </w:rPr>
          <w:t>4</w:t>
        </w:r>
      </w:fldSimple>
      <w:r w:rsidR="00454528">
        <w:t>.</w:t>
      </w:r>
      <w:proofErr w:type="gramEnd"/>
      <w:r w:rsidR="00454528">
        <w:fldChar w:fldCharType="begin"/>
      </w:r>
      <w:r w:rsidR="00454528">
        <w:instrText xml:space="preserve"> SEQ Figure \* ARABIC \s 1 </w:instrText>
      </w:r>
      <w:r w:rsidR="00454528">
        <w:fldChar w:fldCharType="separate"/>
      </w:r>
      <w:r w:rsidR="000D14ED">
        <w:rPr>
          <w:noProof/>
        </w:rPr>
        <w:t>1</w:t>
      </w:r>
      <w:r w:rsidR="00454528">
        <w:fldChar w:fldCharType="end"/>
      </w:r>
      <w:bookmarkEnd w:id="39"/>
      <w:r>
        <w:t xml:space="preserve"> - </w:t>
      </w:r>
      <w:r w:rsidR="00962288">
        <w:t>S</w:t>
      </w:r>
      <w:r w:rsidRPr="0086746D">
        <w:t xml:space="preserve">ite tab of </w:t>
      </w:r>
      <w:proofErr w:type="spellStart"/>
      <w:r w:rsidRPr="0086746D">
        <w:t>OpenStudio</w:t>
      </w:r>
      <w:proofErr w:type="spellEnd"/>
      <w:r w:rsidRPr="0086746D">
        <w:t xml:space="preserve"> application</w:t>
      </w:r>
    </w:p>
    <w:p w:rsidR="00051AC0" w:rsidRDefault="00051AC0" w:rsidP="00200976">
      <w:pPr>
        <w:pStyle w:val="ListParagraph"/>
        <w:numPr>
          <w:ilvl w:val="1"/>
          <w:numId w:val="10"/>
        </w:numPr>
      </w:pPr>
      <w:r>
        <w:t>Download and apply a custom reporting measure that will provide annual summary results when you run the simulation.</w:t>
      </w:r>
    </w:p>
    <w:p w:rsidR="00051AC0" w:rsidRDefault="00051AC0" w:rsidP="00051AC0">
      <w:pPr>
        <w:pStyle w:val="ListParagraph"/>
        <w:numPr>
          <w:ilvl w:val="2"/>
          <w:numId w:val="10"/>
        </w:numPr>
      </w:pPr>
      <w:r>
        <w:t xml:space="preserve">Go to the “Measures” tab. </w:t>
      </w:r>
      <w:r>
        <w:rPr>
          <w:noProof/>
          <w:lang w:val="en-CA" w:eastAsia="en-CA"/>
        </w:rPr>
        <w:drawing>
          <wp:inline distT="0" distB="0" distL="0" distR="0" wp14:anchorId="19A9FC7A" wp14:editId="29478D1F">
            <wp:extent cx="228600" cy="246185"/>
            <wp:effectExtent l="0" t="0" r="0" b="190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_scripts_tab.png"/>
                    <pic:cNvPicPr/>
                  </pic:nvPicPr>
                  <pic:blipFill>
                    <a:blip r:embed="rId48">
                      <a:extLst>
                        <a:ext uri="{BEBA8EAE-BF5A-486C-A8C5-ECC9F3942E4B}">
                          <a14:imgProps xmlns:a14="http://schemas.microsoft.com/office/drawing/2010/main">
                            <a14:imgLayer r:embed="rId4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28600" cy="246185"/>
                    </a:xfrm>
                    <a:prstGeom prst="rect">
                      <a:avLst/>
                    </a:prstGeom>
                  </pic:spPr>
                </pic:pic>
              </a:graphicData>
            </a:graphic>
          </wp:inline>
        </w:drawing>
      </w:r>
      <w:r>
        <w:t xml:space="preserve"> and click the “Add Measures from Online BCL” button near the bottom right of the application.</w:t>
      </w:r>
    </w:p>
    <w:p w:rsidR="00051AC0" w:rsidRDefault="00051AC0" w:rsidP="00051AC0">
      <w:pPr>
        <w:pStyle w:val="ListParagraph"/>
        <w:numPr>
          <w:ilvl w:val="3"/>
          <w:numId w:val="10"/>
        </w:numPr>
      </w:pPr>
      <w:r>
        <w:t>If you don’t see this button then first click “BCL Measures” near the top right of the application first</w:t>
      </w:r>
      <w:r w:rsidR="002E2A63">
        <w:t xml:space="preserve"> (</w:t>
      </w:r>
      <w:r w:rsidR="00CC59B5">
        <w:fldChar w:fldCharType="begin"/>
      </w:r>
      <w:r w:rsidR="00CC59B5">
        <w:instrText xml:space="preserve"> REF _Ref386927294 \h </w:instrText>
      </w:r>
      <w:r w:rsidR="00CC59B5">
        <w:fldChar w:fldCharType="separate"/>
      </w:r>
      <w:r w:rsidR="009E08EC">
        <w:t xml:space="preserve">Figure </w:t>
      </w:r>
      <w:r w:rsidR="009E08EC">
        <w:rPr>
          <w:noProof/>
        </w:rPr>
        <w:t>4</w:t>
      </w:r>
      <w:r w:rsidR="009E08EC">
        <w:t>.</w:t>
      </w:r>
      <w:r w:rsidR="009E08EC">
        <w:rPr>
          <w:noProof/>
        </w:rPr>
        <w:t>2</w:t>
      </w:r>
      <w:r w:rsidR="00CC59B5">
        <w:fldChar w:fldCharType="end"/>
      </w:r>
      <w:r w:rsidR="002E2A63">
        <w:t>)</w:t>
      </w:r>
      <w:r>
        <w:t>.</w:t>
      </w:r>
    </w:p>
    <w:p w:rsidR="00051AC0" w:rsidRDefault="00D4388F" w:rsidP="00051AC0">
      <w:pPr>
        <w:pStyle w:val="ListParagraph"/>
        <w:numPr>
          <w:ilvl w:val="2"/>
          <w:numId w:val="10"/>
        </w:numPr>
      </w:pPr>
      <w:r>
        <w:t>Click on the “Reporting” category and then look for a measure named “Annual End Use Breakdown”. They are not sorted alphabetically so you may need to go to the second page or search after going to the “Reporting” category.</w:t>
      </w:r>
    </w:p>
    <w:p w:rsidR="00D4388F" w:rsidRDefault="00D4388F" w:rsidP="00051AC0">
      <w:pPr>
        <w:pStyle w:val="ListParagraph"/>
        <w:numPr>
          <w:ilvl w:val="2"/>
          <w:numId w:val="10"/>
        </w:numPr>
      </w:pPr>
      <w:r>
        <w:t>Check the box for the measure and click “Download”. Close the window when the download is done.</w:t>
      </w:r>
    </w:p>
    <w:p w:rsidR="002E2A63" w:rsidRDefault="002E2A63" w:rsidP="009450CD">
      <w:pPr>
        <w:keepNext/>
        <w:jc w:val="center"/>
      </w:pPr>
      <w:r>
        <w:rPr>
          <w:noProof/>
          <w:lang w:val="en-CA" w:eastAsia="en-CA"/>
        </w:rPr>
        <w:drawing>
          <wp:inline distT="0" distB="0" distL="0" distR="0" wp14:anchorId="7B563F4C" wp14:editId="36C7307C">
            <wp:extent cx="3904488" cy="2743200"/>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04488" cy="2743200"/>
                    </a:xfrm>
                    <a:prstGeom prst="rect">
                      <a:avLst/>
                    </a:prstGeom>
                  </pic:spPr>
                </pic:pic>
              </a:graphicData>
            </a:graphic>
          </wp:inline>
        </w:drawing>
      </w:r>
    </w:p>
    <w:p w:rsidR="00CC59B5" w:rsidRDefault="00CC59B5" w:rsidP="009450CD">
      <w:pPr>
        <w:pStyle w:val="Caption"/>
        <w:jc w:val="center"/>
      </w:pPr>
      <w:bookmarkStart w:id="40" w:name="_Ref386927294"/>
      <w:proofErr w:type="gramStart"/>
      <w:r>
        <w:t xml:space="preserve">Figure </w:t>
      </w:r>
      <w:fldSimple w:instr=" STYLEREF 1 \s ">
        <w:r w:rsidR="000D14ED">
          <w:rPr>
            <w:noProof/>
          </w:rPr>
          <w:t>4</w:t>
        </w:r>
      </w:fldSimple>
      <w:r w:rsidR="00454528">
        <w:t>.</w:t>
      </w:r>
      <w:proofErr w:type="gramEnd"/>
      <w:r w:rsidR="00454528">
        <w:fldChar w:fldCharType="begin"/>
      </w:r>
      <w:r w:rsidR="00454528">
        <w:instrText xml:space="preserve"> SEQ Figure \* ARABIC \s 1 </w:instrText>
      </w:r>
      <w:r w:rsidR="00454528">
        <w:fldChar w:fldCharType="separate"/>
      </w:r>
      <w:r w:rsidR="000D14ED">
        <w:rPr>
          <w:noProof/>
        </w:rPr>
        <w:t>2</w:t>
      </w:r>
      <w:r w:rsidR="00454528">
        <w:fldChar w:fldCharType="end"/>
      </w:r>
      <w:bookmarkEnd w:id="40"/>
      <w:r>
        <w:t xml:space="preserve">- </w:t>
      </w:r>
      <w:r w:rsidR="009450CD">
        <w:t>Download</w:t>
      </w:r>
      <w:r>
        <w:t xml:space="preserve"> measures </w:t>
      </w:r>
      <w:r w:rsidR="009450CD">
        <w:t>using</w:t>
      </w:r>
      <w:r w:rsidR="006F4EEF">
        <w:t xml:space="preserve"> the</w:t>
      </w:r>
      <w:r>
        <w:t xml:space="preserve"> BCL dialog</w:t>
      </w:r>
    </w:p>
    <w:p w:rsidR="00051AC0" w:rsidRDefault="00D4388F" w:rsidP="00051AC0">
      <w:pPr>
        <w:pStyle w:val="ListParagraph"/>
        <w:numPr>
          <w:ilvl w:val="2"/>
          <w:numId w:val="10"/>
        </w:numPr>
      </w:pPr>
      <w:r>
        <w:lastRenderedPageBreak/>
        <w:t>Expand the “Reporting” and then “QAQC” section on the pane at the right, and drag the “Annual End Use Breakdown” measure into the bottom drop zone in the body of the application.</w:t>
      </w:r>
      <w:r w:rsidR="00133EFC">
        <w:t xml:space="preserve"> (</w:t>
      </w:r>
      <w:r w:rsidR="00A50D40">
        <w:fldChar w:fldCharType="begin"/>
      </w:r>
      <w:r w:rsidR="00A50D40">
        <w:instrText xml:space="preserve"> REF _Ref386927503 \h </w:instrText>
      </w:r>
      <w:r w:rsidR="00A50D40">
        <w:fldChar w:fldCharType="separate"/>
      </w:r>
      <w:r w:rsidR="009E08EC">
        <w:t xml:space="preserve">Figure </w:t>
      </w:r>
      <w:r w:rsidR="009E08EC">
        <w:rPr>
          <w:noProof/>
        </w:rPr>
        <w:t>4</w:t>
      </w:r>
      <w:r w:rsidR="009E08EC">
        <w:t>.</w:t>
      </w:r>
      <w:r w:rsidR="009E08EC">
        <w:rPr>
          <w:noProof/>
        </w:rPr>
        <w:t>3</w:t>
      </w:r>
      <w:r w:rsidR="00A50D40">
        <w:fldChar w:fldCharType="end"/>
      </w:r>
      <w:r w:rsidR="00133EFC">
        <w:t>)</w:t>
      </w:r>
    </w:p>
    <w:p w:rsidR="002E2A63" w:rsidRDefault="002E2A63" w:rsidP="0012735D">
      <w:pPr>
        <w:keepNext/>
        <w:jc w:val="center"/>
      </w:pPr>
      <w:r>
        <w:rPr>
          <w:noProof/>
          <w:lang w:val="en-CA" w:eastAsia="en-CA"/>
        </w:rPr>
        <w:drawing>
          <wp:inline distT="0" distB="0" distL="0" distR="0" wp14:anchorId="4F782939" wp14:editId="4FD25FF3">
            <wp:extent cx="3904488" cy="2743200"/>
            <wp:effectExtent l="0" t="0" r="127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04488" cy="2743200"/>
                    </a:xfrm>
                    <a:prstGeom prst="rect">
                      <a:avLst/>
                    </a:prstGeom>
                  </pic:spPr>
                </pic:pic>
              </a:graphicData>
            </a:graphic>
          </wp:inline>
        </w:drawing>
      </w:r>
    </w:p>
    <w:p w:rsidR="00A50D40" w:rsidRDefault="00A50D40" w:rsidP="0012735D">
      <w:pPr>
        <w:pStyle w:val="Caption"/>
        <w:jc w:val="center"/>
      </w:pPr>
      <w:bookmarkStart w:id="41" w:name="_Ref386927503"/>
      <w:proofErr w:type="gramStart"/>
      <w:r>
        <w:t xml:space="preserve">Figure </w:t>
      </w:r>
      <w:fldSimple w:instr=" STYLEREF 1 \s ">
        <w:r w:rsidR="000D14ED">
          <w:rPr>
            <w:noProof/>
          </w:rPr>
          <w:t>4</w:t>
        </w:r>
      </w:fldSimple>
      <w:r w:rsidR="00454528">
        <w:t>.</w:t>
      </w:r>
      <w:proofErr w:type="gramEnd"/>
      <w:r w:rsidR="00454528">
        <w:fldChar w:fldCharType="begin"/>
      </w:r>
      <w:r w:rsidR="00454528">
        <w:instrText xml:space="preserve"> SEQ Figure \* ARABIC \s 1 </w:instrText>
      </w:r>
      <w:r w:rsidR="00454528">
        <w:fldChar w:fldCharType="separate"/>
      </w:r>
      <w:r w:rsidR="000D14ED">
        <w:rPr>
          <w:noProof/>
        </w:rPr>
        <w:t>3</w:t>
      </w:r>
      <w:r w:rsidR="00454528">
        <w:fldChar w:fldCharType="end"/>
      </w:r>
      <w:bookmarkEnd w:id="41"/>
      <w:r>
        <w:t xml:space="preserve">- </w:t>
      </w:r>
      <w:r w:rsidR="0012735D">
        <w:t>A</w:t>
      </w:r>
      <w:r w:rsidRPr="0016387D">
        <w:t>dd measure to model workflow</w:t>
      </w:r>
    </w:p>
    <w:p w:rsidR="00200976" w:rsidRDefault="00200976" w:rsidP="00200976">
      <w:pPr>
        <w:pStyle w:val="ListParagraph"/>
        <w:numPr>
          <w:ilvl w:val="1"/>
          <w:numId w:val="10"/>
        </w:numPr>
      </w:pPr>
      <w:r>
        <w:t>Save the model as “</w:t>
      </w:r>
      <w:fldSimple w:instr=" REF _Ref362699228 \n ">
        <w:r w:rsidR="009E08EC">
          <w:t>Section 4 -</w:t>
        </w:r>
      </w:fldSimple>
      <w:r>
        <w:t xml:space="preserve"> </w:t>
      </w:r>
      <w:proofErr w:type="spellStart"/>
      <w:r>
        <w:t>Model.osm</w:t>
      </w:r>
      <w:proofErr w:type="spellEnd"/>
      <w:r>
        <w:t xml:space="preserve">” using </w:t>
      </w:r>
      <w:r w:rsidR="00E239EE">
        <w:t>“</w:t>
      </w:r>
      <w:proofErr w:type="spellStart"/>
      <w:r w:rsidR="00E239EE">
        <w:t>SaveAs</w:t>
      </w:r>
      <w:proofErr w:type="spellEnd"/>
      <w:r w:rsidR="00E239EE">
        <w:t>” under the file menu.</w:t>
      </w:r>
    </w:p>
    <w:p w:rsidR="005509B4" w:rsidRDefault="005509B4" w:rsidP="00DD0655">
      <w:pPr>
        <w:pStyle w:val="ListParagraph"/>
        <w:numPr>
          <w:ilvl w:val="1"/>
          <w:numId w:val="10"/>
        </w:numPr>
      </w:pPr>
      <w:r>
        <w:t xml:space="preserve">Select the “Run Simulation” tab </w:t>
      </w:r>
      <w:r>
        <w:rPr>
          <w:noProof/>
          <w:lang w:val="en-CA" w:eastAsia="en-CA"/>
        </w:rPr>
        <w:drawing>
          <wp:inline distT="0" distB="0" distL="0" distR="0" wp14:anchorId="3C355181" wp14:editId="64849269">
            <wp:extent cx="212271" cy="228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_run_tab.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2271" cy="228600"/>
                    </a:xfrm>
                    <a:prstGeom prst="rect">
                      <a:avLst/>
                    </a:prstGeom>
                  </pic:spPr>
                </pic:pic>
              </a:graphicData>
            </a:graphic>
          </wp:inline>
        </w:drawing>
      </w:r>
      <w:r>
        <w:t xml:space="preserve"> and click the green arrow </w:t>
      </w:r>
      <w:r>
        <w:rPr>
          <w:noProof/>
          <w:lang w:val="en-CA" w:eastAsia="en-CA"/>
        </w:rPr>
        <w:drawing>
          <wp:inline distT="0" distB="0" distL="0" distR="0" wp14:anchorId="4CF1AA19" wp14:editId="6E1766C2">
            <wp:extent cx="210312" cy="2103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n_simulation_button.png"/>
                    <pic:cNvPicPr/>
                  </pic:nvPicPr>
                  <pic:blipFill>
                    <a:blip r:embed="rId53">
                      <a:extLst>
                        <a:ext uri="{28A0092B-C50C-407E-A947-70E740481C1C}">
                          <a14:useLocalDpi xmlns:a14="http://schemas.microsoft.com/office/drawing/2010/main" val="0"/>
                        </a:ext>
                      </a:extLst>
                    </a:blip>
                    <a:stretch>
                      <a:fillRect/>
                    </a:stretch>
                  </pic:blipFill>
                  <pic:spPr>
                    <a:xfrm>
                      <a:off x="0" y="0"/>
                      <a:ext cx="210312" cy="210312"/>
                    </a:xfrm>
                    <a:prstGeom prst="rect">
                      <a:avLst/>
                    </a:prstGeom>
                  </pic:spPr>
                </pic:pic>
              </a:graphicData>
            </a:graphic>
          </wp:inline>
        </w:drawing>
      </w:r>
      <w:r>
        <w:t xml:space="preserve"> to start a simulation. </w:t>
      </w:r>
    </w:p>
    <w:p w:rsidR="005509B4" w:rsidRDefault="005509B4" w:rsidP="00DD0655">
      <w:pPr>
        <w:pStyle w:val="ListParagraph"/>
        <w:numPr>
          <w:ilvl w:val="2"/>
          <w:numId w:val="10"/>
        </w:numPr>
      </w:pPr>
      <w:r>
        <w:t xml:space="preserve">You can scroll down to view </w:t>
      </w:r>
      <w:r w:rsidR="00A50D40">
        <w:t>the progress of the simulation (</w:t>
      </w:r>
      <w:r w:rsidR="00A50D40">
        <w:fldChar w:fldCharType="begin"/>
      </w:r>
      <w:r w:rsidR="00A50D40">
        <w:instrText xml:space="preserve"> REF _Ref386927663 \h </w:instrText>
      </w:r>
      <w:r w:rsidR="00A50D40">
        <w:fldChar w:fldCharType="separate"/>
      </w:r>
      <w:r w:rsidR="009E08EC">
        <w:t xml:space="preserve">Figure </w:t>
      </w:r>
      <w:r w:rsidR="009E08EC">
        <w:rPr>
          <w:noProof/>
        </w:rPr>
        <w:t>4</w:t>
      </w:r>
      <w:r w:rsidR="009E08EC">
        <w:t>.</w:t>
      </w:r>
      <w:r w:rsidR="009E08EC">
        <w:rPr>
          <w:noProof/>
        </w:rPr>
        <w:t>4</w:t>
      </w:r>
      <w:r w:rsidR="00A50D40">
        <w:fldChar w:fldCharType="end"/>
      </w:r>
      <w:r>
        <w:t>).</w:t>
      </w:r>
    </w:p>
    <w:p w:rsidR="005509B4" w:rsidRDefault="005509B4" w:rsidP="00DD0655">
      <w:pPr>
        <w:pStyle w:val="ListParagraph"/>
        <w:numPr>
          <w:ilvl w:val="2"/>
          <w:numId w:val="10"/>
        </w:numPr>
      </w:pPr>
      <w:r>
        <w:t xml:space="preserve">The tree sub-tab shows you the behind-the-scenes workflow for running the simulation. This workflow includes translating your OSM model to an IDF file, which is passed off to </w:t>
      </w:r>
      <w:proofErr w:type="spellStart"/>
      <w:r>
        <w:t>EnergyPlus</w:t>
      </w:r>
      <w:proofErr w:type="spellEnd"/>
      <w:r>
        <w:t xml:space="preserve">. Results are then passed back to </w:t>
      </w:r>
      <w:proofErr w:type="spellStart"/>
      <w:r>
        <w:t>OpenStudio</w:t>
      </w:r>
      <w:proofErr w:type="spellEnd"/>
      <w:r>
        <w:t>.</w:t>
      </w:r>
    </w:p>
    <w:p w:rsidR="004D4F57" w:rsidRDefault="00670DCE" w:rsidP="0012735D">
      <w:pPr>
        <w:keepNext/>
        <w:jc w:val="center"/>
      </w:pPr>
      <w:r>
        <w:rPr>
          <w:noProof/>
          <w:lang w:val="en-CA" w:eastAsia="en-CA"/>
        </w:rPr>
        <w:drawing>
          <wp:inline distT="0" distB="0" distL="0" distR="0" wp14:anchorId="09858B07" wp14:editId="6333302E">
            <wp:extent cx="3904488" cy="2743200"/>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904488" cy="2743200"/>
                    </a:xfrm>
                    <a:prstGeom prst="rect">
                      <a:avLst/>
                    </a:prstGeom>
                  </pic:spPr>
                </pic:pic>
              </a:graphicData>
            </a:graphic>
          </wp:inline>
        </w:drawing>
      </w:r>
    </w:p>
    <w:p w:rsidR="005509B4" w:rsidRDefault="00A50D40" w:rsidP="0012735D">
      <w:pPr>
        <w:pStyle w:val="Caption"/>
        <w:jc w:val="center"/>
      </w:pPr>
      <w:bookmarkStart w:id="42" w:name="_Ref386927663"/>
      <w:proofErr w:type="gramStart"/>
      <w:r>
        <w:t xml:space="preserve">Figure </w:t>
      </w:r>
      <w:fldSimple w:instr=" STYLEREF 1 \s ">
        <w:r w:rsidR="000D14ED">
          <w:rPr>
            <w:noProof/>
          </w:rPr>
          <w:t>4</w:t>
        </w:r>
      </w:fldSimple>
      <w:r w:rsidR="00454528">
        <w:t>.</w:t>
      </w:r>
      <w:proofErr w:type="gramEnd"/>
      <w:r w:rsidR="00454528">
        <w:fldChar w:fldCharType="begin"/>
      </w:r>
      <w:r w:rsidR="00454528">
        <w:instrText xml:space="preserve"> SEQ Figure \* ARABIC \s 1 </w:instrText>
      </w:r>
      <w:r w:rsidR="00454528">
        <w:fldChar w:fldCharType="separate"/>
      </w:r>
      <w:r w:rsidR="000D14ED">
        <w:rPr>
          <w:noProof/>
        </w:rPr>
        <w:t>4</w:t>
      </w:r>
      <w:r w:rsidR="00454528">
        <w:fldChar w:fldCharType="end"/>
      </w:r>
      <w:bookmarkEnd w:id="42"/>
      <w:r>
        <w:t xml:space="preserve">- </w:t>
      </w:r>
      <w:r w:rsidR="0012735D">
        <w:t>R</w:t>
      </w:r>
      <w:r w:rsidRPr="00FA50C8">
        <w:t xml:space="preserve">un tab of </w:t>
      </w:r>
      <w:proofErr w:type="spellStart"/>
      <w:r w:rsidRPr="00FA50C8">
        <w:t>OpenStudio</w:t>
      </w:r>
      <w:proofErr w:type="spellEnd"/>
      <w:r w:rsidRPr="00FA50C8">
        <w:t xml:space="preserve"> application</w:t>
      </w:r>
    </w:p>
    <w:p w:rsidR="005509B4" w:rsidRDefault="005509B4" w:rsidP="00DD0655">
      <w:pPr>
        <w:pStyle w:val="ListParagraph"/>
        <w:numPr>
          <w:ilvl w:val="1"/>
          <w:numId w:val="10"/>
        </w:numPr>
      </w:pPr>
      <w:r>
        <w:t xml:space="preserve">Select the “Results” tab to view the simulation results. </w:t>
      </w:r>
      <w:r>
        <w:rPr>
          <w:noProof/>
          <w:lang w:val="en-CA" w:eastAsia="en-CA"/>
        </w:rPr>
        <w:drawing>
          <wp:inline distT="0" distB="0" distL="0" distR="0" wp14:anchorId="4547E23F" wp14:editId="71BF69AB">
            <wp:extent cx="212271" cy="228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_results_tab.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12271" cy="228600"/>
                    </a:xfrm>
                    <a:prstGeom prst="rect">
                      <a:avLst/>
                    </a:prstGeom>
                  </pic:spPr>
                </pic:pic>
              </a:graphicData>
            </a:graphic>
          </wp:inline>
        </w:drawing>
      </w:r>
    </w:p>
    <w:p w:rsidR="005509B4" w:rsidRDefault="005509B4" w:rsidP="00DD0655">
      <w:pPr>
        <w:pStyle w:val="ListParagraph"/>
        <w:numPr>
          <w:ilvl w:val="2"/>
          <w:numId w:val="10"/>
        </w:numPr>
      </w:pPr>
      <w:r>
        <w:lastRenderedPageBreak/>
        <w:t>Only lighting</w:t>
      </w:r>
      <w:ins w:id="43" w:author="Haddad, Kamel" w:date="2016-04-27T17:16:00Z">
        <w:r w:rsidR="00A240C2">
          <w:t>,</w:t>
        </w:r>
      </w:ins>
      <w:del w:id="44" w:author="Haddad, Kamel" w:date="2016-04-27T17:16:00Z">
        <w:r w:rsidDel="00A240C2">
          <w:delText xml:space="preserve"> and</w:delText>
        </w:r>
      </w:del>
      <w:r>
        <w:t xml:space="preserve"> equipment</w:t>
      </w:r>
      <w:ins w:id="45" w:author="Haddad, Kamel" w:date="2016-04-27T17:16:00Z">
        <w:r w:rsidR="00A240C2">
          <w:t>, and fans</w:t>
        </w:r>
      </w:ins>
      <w:r>
        <w:t xml:space="preserve"> will show on the </w:t>
      </w:r>
      <w:ins w:id="46" w:author="Haddad, Kamel" w:date="2016-04-27T17:18:00Z">
        <w:r w:rsidR="009824A0">
          <w:t xml:space="preserve">monthly overview </w:t>
        </w:r>
      </w:ins>
      <w:r>
        <w:t>graphic charts. Heating and cooling for Ideal Air Loads shows up under district heating and district cooling. You can scroll down to see those tables (</w:t>
      </w:r>
      <w:r w:rsidR="00A50D40">
        <w:fldChar w:fldCharType="begin"/>
      </w:r>
      <w:r w:rsidR="00A50D40">
        <w:instrText xml:space="preserve"> REF _Ref386927745 \h </w:instrText>
      </w:r>
      <w:r w:rsidR="00A50D40">
        <w:fldChar w:fldCharType="separate"/>
      </w:r>
      <w:r w:rsidR="009E08EC">
        <w:t xml:space="preserve">Figure </w:t>
      </w:r>
      <w:r w:rsidR="009E08EC">
        <w:rPr>
          <w:noProof/>
        </w:rPr>
        <w:t>4</w:t>
      </w:r>
      <w:r w:rsidR="009E08EC">
        <w:t>.</w:t>
      </w:r>
      <w:r w:rsidR="009E08EC">
        <w:rPr>
          <w:noProof/>
        </w:rPr>
        <w:t>5</w:t>
      </w:r>
      <w:r w:rsidR="00A50D40">
        <w:fldChar w:fldCharType="end"/>
      </w:r>
      <w:r>
        <w:t>).</w:t>
      </w:r>
      <w:ins w:id="47" w:author="Haddad, Kamel" w:date="2016-04-27T17:16:00Z">
        <w:r w:rsidR="00CB1B29">
          <w:t xml:space="preserve"> Note that not all the </w:t>
        </w:r>
      </w:ins>
      <w:ins w:id="48" w:author="Haddad, Kamel" w:date="2016-04-27T17:18:00Z">
        <w:r w:rsidR="009824A0">
          <w:t xml:space="preserve">monthly </w:t>
        </w:r>
      </w:ins>
      <w:ins w:id="49" w:author="Haddad, Kamel" w:date="2016-04-27T17:17:00Z">
        <w:r w:rsidR="00CB1B29">
          <w:t>charts</w:t>
        </w:r>
      </w:ins>
      <w:ins w:id="50" w:author="Haddad, Kamel" w:date="2016-04-27T17:16:00Z">
        <w:r w:rsidR="00CB1B29">
          <w:t xml:space="preserve"> generated by </w:t>
        </w:r>
        <w:proofErr w:type="spellStart"/>
        <w:r w:rsidR="00CB1B29">
          <w:t>OpenStudio</w:t>
        </w:r>
        <w:proofErr w:type="spellEnd"/>
        <w:r w:rsidR="00CB1B29">
          <w:t xml:space="preserve"> are shown in</w:t>
        </w:r>
      </w:ins>
      <w:ins w:id="51" w:author="Haddad, Kamel" w:date="2016-04-27T17:17:00Z">
        <w:r w:rsidR="00CB1B29">
          <w:t xml:space="preserve"> Figure 4.5.</w:t>
        </w:r>
      </w:ins>
      <w:ins w:id="52" w:author="Haddad, Kamel" w:date="2016-04-27T17:16:00Z">
        <w:r w:rsidR="00CB1B29">
          <w:t xml:space="preserve"> </w:t>
        </w:r>
      </w:ins>
    </w:p>
    <w:p w:rsidR="005509B4" w:rsidRDefault="005509B4" w:rsidP="00DD0655">
      <w:pPr>
        <w:pStyle w:val="ListParagraph"/>
        <w:numPr>
          <w:ilvl w:val="2"/>
          <w:numId w:val="10"/>
        </w:numPr>
      </w:pPr>
      <w:r>
        <w:t>Once you add a full mechanical system, heating and cooling will appear under the electricity and gas charts and tables</w:t>
      </w:r>
      <w:ins w:id="53" w:author="Haddad, Kamel" w:date="2016-04-27T17:15:00Z">
        <w:r w:rsidR="00CE319B">
          <w:t>.</w:t>
        </w:r>
      </w:ins>
      <w:del w:id="54" w:author="Haddad, Kamel" w:date="2016-04-27T17:15:00Z">
        <w:r w:rsidDel="00CE319B">
          <w:delText>, along with fans and pumps.</w:delText>
        </w:r>
      </w:del>
    </w:p>
    <w:p w:rsidR="00FE6AD5" w:rsidRDefault="00CE319B" w:rsidP="0012735D">
      <w:pPr>
        <w:keepNext/>
        <w:jc w:val="center"/>
      </w:pPr>
      <w:r>
        <w:rPr>
          <w:noProof/>
          <w:lang w:val="en-CA" w:eastAsia="en-CA"/>
        </w:rPr>
        <w:drawing>
          <wp:inline distT="0" distB="0" distL="0" distR="0" wp14:anchorId="36186EC7" wp14:editId="610F0016">
            <wp:extent cx="5209505" cy="275614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09505" cy="2756140"/>
                    </a:xfrm>
                    <a:prstGeom prst="rect">
                      <a:avLst/>
                    </a:prstGeom>
                  </pic:spPr>
                </pic:pic>
              </a:graphicData>
            </a:graphic>
          </wp:inline>
        </w:drawing>
      </w:r>
    </w:p>
    <w:p w:rsidR="00FE6AD5" w:rsidRDefault="00FE6AD5" w:rsidP="0012735D">
      <w:pPr>
        <w:pStyle w:val="Caption"/>
        <w:jc w:val="center"/>
      </w:pPr>
      <w:bookmarkStart w:id="55" w:name="_Ref386927745"/>
      <w:proofErr w:type="gramStart"/>
      <w:r>
        <w:t xml:space="preserve">Figure </w:t>
      </w:r>
      <w:fldSimple w:instr=" STYLEREF 1 \s ">
        <w:r w:rsidR="000D14ED">
          <w:rPr>
            <w:noProof/>
          </w:rPr>
          <w:t>4</w:t>
        </w:r>
      </w:fldSimple>
      <w:r w:rsidR="00454528">
        <w:t>.</w:t>
      </w:r>
      <w:proofErr w:type="gramEnd"/>
      <w:r w:rsidR="00454528">
        <w:fldChar w:fldCharType="begin"/>
      </w:r>
      <w:r w:rsidR="00454528">
        <w:instrText xml:space="preserve"> SEQ Figure \* ARABIC \s 1 </w:instrText>
      </w:r>
      <w:r w:rsidR="00454528">
        <w:fldChar w:fldCharType="separate"/>
      </w:r>
      <w:r w:rsidR="000D14ED">
        <w:rPr>
          <w:noProof/>
        </w:rPr>
        <w:t>5</w:t>
      </w:r>
      <w:r w:rsidR="00454528">
        <w:fldChar w:fldCharType="end"/>
      </w:r>
      <w:bookmarkEnd w:id="55"/>
      <w:r>
        <w:t xml:space="preserve"> - </w:t>
      </w:r>
      <w:r w:rsidR="0012735D">
        <w:t>R</w:t>
      </w:r>
      <w:r>
        <w:t>esults</w:t>
      </w:r>
      <w:r w:rsidRPr="001B093A">
        <w:t xml:space="preserve"> tab </w:t>
      </w:r>
      <w:r w:rsidR="0012735D">
        <w:t>for</w:t>
      </w:r>
      <w:r w:rsidRPr="001B093A">
        <w:t xml:space="preserve"> simulation with ideal air loads</w:t>
      </w:r>
    </w:p>
    <w:p w:rsidR="00FE6AD5" w:rsidRDefault="00FE6AD5" w:rsidP="00DD0655">
      <w:pPr>
        <w:pStyle w:val="ListParagraph"/>
        <w:numPr>
          <w:ilvl w:val="2"/>
          <w:numId w:val="10"/>
        </w:numPr>
      </w:pPr>
      <w:r>
        <w:t>Choose the “Annual End Use Breakdown” in the “Reports” pull down menu at the top of the reports tab. (</w:t>
      </w:r>
      <w:fldSimple w:instr=" REF _Ref362615126 ">
        <w:r w:rsidR="009E08EC">
          <w:t xml:space="preserve">Figure </w:t>
        </w:r>
        <w:r w:rsidR="009E08EC">
          <w:rPr>
            <w:noProof/>
          </w:rPr>
          <w:t>4</w:t>
        </w:r>
        <w:r w:rsidR="009E08EC">
          <w:t>.</w:t>
        </w:r>
        <w:r w:rsidR="009E08EC">
          <w:rPr>
            <w:noProof/>
          </w:rPr>
          <w:t>6</w:t>
        </w:r>
      </w:fldSimple>
      <w:r>
        <w:t>)</w:t>
      </w:r>
    </w:p>
    <w:p w:rsidR="00984508" w:rsidRDefault="00984508" w:rsidP="0012735D">
      <w:pPr>
        <w:keepNext/>
        <w:jc w:val="center"/>
        <w:rPr>
          <w:ins w:id="56" w:author="Haddad, Kamel" w:date="2016-04-28T12:57:00Z"/>
        </w:rPr>
      </w:pPr>
      <w:ins w:id="57" w:author="Haddad, Kamel" w:date="2016-04-28T12:53:00Z">
        <w:r>
          <w:rPr>
            <w:noProof/>
            <w:lang w:val="en-CA" w:eastAsia="en-CA"/>
          </w:rPr>
          <w:lastRenderedPageBreak/>
          <w:drawing>
            <wp:inline distT="0" distB="0" distL="0" distR="0" wp14:anchorId="3954FD1D" wp14:editId="72DCFDDF">
              <wp:extent cx="4186436" cy="1608826"/>
              <wp:effectExtent l="0" t="0" r="508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183431" cy="1607671"/>
                      </a:xfrm>
                      <a:prstGeom prst="rect">
                        <a:avLst/>
                      </a:prstGeom>
                    </pic:spPr>
                  </pic:pic>
                </a:graphicData>
              </a:graphic>
            </wp:inline>
          </w:drawing>
        </w:r>
      </w:ins>
    </w:p>
    <w:p w:rsidR="00984508" w:rsidRDefault="00984508" w:rsidP="0012735D">
      <w:pPr>
        <w:keepNext/>
        <w:jc w:val="center"/>
        <w:rPr>
          <w:ins w:id="58" w:author="Haddad, Kamel" w:date="2016-04-28T12:54:00Z"/>
        </w:rPr>
      </w:pPr>
    </w:p>
    <w:p w:rsidR="00984508" w:rsidRDefault="00984508" w:rsidP="0012735D">
      <w:pPr>
        <w:keepNext/>
        <w:jc w:val="center"/>
        <w:rPr>
          <w:ins w:id="59" w:author="Haddad, Kamel" w:date="2016-04-28T12:56:00Z"/>
        </w:rPr>
      </w:pPr>
      <w:ins w:id="60" w:author="Haddad, Kamel" w:date="2016-04-28T12:55:00Z">
        <w:r>
          <w:rPr>
            <w:noProof/>
            <w:lang w:val="en-CA" w:eastAsia="en-CA"/>
          </w:rPr>
          <w:drawing>
            <wp:inline distT="0" distB="0" distL="0" distR="0" wp14:anchorId="422D65E9" wp14:editId="6007DAB8">
              <wp:extent cx="4284817" cy="1880559"/>
              <wp:effectExtent l="0" t="0" r="1905"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284818" cy="1880559"/>
                      </a:xfrm>
                      <a:prstGeom prst="rect">
                        <a:avLst/>
                      </a:prstGeom>
                    </pic:spPr>
                  </pic:pic>
                </a:graphicData>
              </a:graphic>
            </wp:inline>
          </w:drawing>
        </w:r>
      </w:ins>
    </w:p>
    <w:p w:rsidR="00984508" w:rsidRDefault="00984508" w:rsidP="0012735D">
      <w:pPr>
        <w:keepNext/>
        <w:jc w:val="center"/>
        <w:rPr>
          <w:ins w:id="61" w:author="Haddad, Kamel" w:date="2016-04-28T12:53:00Z"/>
        </w:rPr>
      </w:pPr>
      <w:ins w:id="62" w:author="Haddad, Kamel" w:date="2016-04-28T12:56:00Z">
        <w:r>
          <w:rPr>
            <w:noProof/>
            <w:lang w:val="en-CA" w:eastAsia="en-CA"/>
          </w:rPr>
          <w:drawing>
            <wp:inline distT="0" distB="0" distL="0" distR="0" wp14:anchorId="43F6C51C" wp14:editId="7FCC5723">
              <wp:extent cx="4343400" cy="1866827"/>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43401" cy="1866827"/>
                      </a:xfrm>
                      <a:prstGeom prst="rect">
                        <a:avLst/>
                      </a:prstGeom>
                    </pic:spPr>
                  </pic:pic>
                </a:graphicData>
              </a:graphic>
            </wp:inline>
          </w:drawing>
        </w:r>
      </w:ins>
    </w:p>
    <w:p w:rsidR="00753698" w:rsidDel="00984508" w:rsidRDefault="00753698" w:rsidP="0012735D">
      <w:pPr>
        <w:keepNext/>
        <w:jc w:val="center"/>
        <w:rPr>
          <w:del w:id="63" w:author="Haddad, Kamel" w:date="2016-04-28T12:56:00Z"/>
        </w:rPr>
      </w:pPr>
    </w:p>
    <w:p w:rsidR="005509B4" w:rsidRPr="00753698" w:rsidRDefault="00753698" w:rsidP="0012735D">
      <w:pPr>
        <w:pStyle w:val="Caption"/>
        <w:jc w:val="center"/>
      </w:pPr>
      <w:bookmarkStart w:id="64" w:name="_Ref362615126"/>
      <w:proofErr w:type="gramStart"/>
      <w:r>
        <w:t xml:space="preserve">Figure </w:t>
      </w:r>
      <w:fldSimple w:instr=" STYLEREF 1 \s ">
        <w:r w:rsidR="000D14ED">
          <w:rPr>
            <w:noProof/>
          </w:rPr>
          <w:t>4</w:t>
        </w:r>
      </w:fldSimple>
      <w:r w:rsidR="00454528">
        <w:t>.</w:t>
      </w:r>
      <w:proofErr w:type="gramEnd"/>
      <w:r w:rsidR="00454528">
        <w:fldChar w:fldCharType="begin"/>
      </w:r>
      <w:r w:rsidR="00454528">
        <w:instrText xml:space="preserve"> SEQ Figure \* ARABIC \s 1 </w:instrText>
      </w:r>
      <w:r w:rsidR="00454528">
        <w:fldChar w:fldCharType="separate"/>
      </w:r>
      <w:r w:rsidR="000D14ED">
        <w:rPr>
          <w:noProof/>
        </w:rPr>
        <w:t>6</w:t>
      </w:r>
      <w:r w:rsidR="00454528">
        <w:fldChar w:fldCharType="end"/>
      </w:r>
      <w:bookmarkEnd w:id="64"/>
      <w:r>
        <w:t xml:space="preserve"> </w:t>
      </w:r>
      <w:r w:rsidR="00DF4849">
        <w:t>–</w:t>
      </w:r>
      <w:r>
        <w:t xml:space="preserve"> </w:t>
      </w:r>
      <w:r w:rsidR="0012735D">
        <w:t>A</w:t>
      </w:r>
      <w:r w:rsidR="00DF4849">
        <w:t xml:space="preserve">nnual summary </w:t>
      </w:r>
      <w:r w:rsidR="00FE6AD5">
        <w:t>results</w:t>
      </w:r>
      <w:r w:rsidRPr="001B093A">
        <w:t xml:space="preserve"> tab </w:t>
      </w:r>
      <w:r w:rsidR="0012735D">
        <w:t>for</w:t>
      </w:r>
      <w:r w:rsidRPr="001B093A">
        <w:t xml:space="preserve"> simulation with ideal air loads</w:t>
      </w:r>
      <w:r w:rsidR="006D6C85">
        <w:t xml:space="preserve"> (EUI 71.33 </w:t>
      </w:r>
      <w:proofErr w:type="spellStart"/>
      <w:r w:rsidR="006D6C85">
        <w:t>kBtu</w:t>
      </w:r>
      <w:proofErr w:type="spellEnd"/>
      <w:r w:rsidR="006D6C85">
        <w:t>/ft2)</w:t>
      </w:r>
    </w:p>
    <w:p w:rsidR="003064D7" w:rsidRDefault="003064D7" w:rsidP="00204899">
      <w:pPr>
        <w:jc w:val="both"/>
        <w:rPr>
          <w:ins w:id="65" w:author="Lopez, Phylroy" w:date="2016-05-03T12:03:00Z"/>
        </w:rPr>
        <w:pPrChange w:id="66" w:author="Lopez, Phylroy" w:date="2016-05-03T12:03:00Z">
          <w:pPr/>
        </w:pPrChange>
      </w:pPr>
      <w:bookmarkStart w:id="67" w:name="_Ref362700395"/>
      <w:bookmarkStart w:id="68" w:name="_Ref362700808"/>
      <w:r>
        <w:br w:type="page"/>
      </w:r>
    </w:p>
    <w:p w:rsidR="00204899" w:rsidRDefault="00204899" w:rsidP="00204899">
      <w:pPr>
        <w:jc w:val="both"/>
        <w:rPr>
          <w:ins w:id="69" w:author="Lopez, Phylroy" w:date="2016-05-03T12:04:00Z"/>
        </w:rPr>
        <w:pPrChange w:id="70" w:author="Lopez, Phylroy" w:date="2016-05-03T12:03:00Z">
          <w:pPr/>
        </w:pPrChange>
      </w:pPr>
    </w:p>
    <w:p w:rsidR="00204899" w:rsidRDefault="00204899" w:rsidP="00204899">
      <w:pPr>
        <w:jc w:val="both"/>
        <w:rPr>
          <w:ins w:id="71" w:author="Lopez, Phylroy" w:date="2016-05-03T12:04:00Z"/>
        </w:rPr>
        <w:pPrChange w:id="72" w:author="Lopez, Phylroy" w:date="2016-05-03T12:03:00Z">
          <w:pPr/>
        </w:pPrChange>
      </w:pPr>
    </w:p>
    <w:p w:rsidR="00204899" w:rsidRDefault="00204899" w:rsidP="00204899">
      <w:pPr>
        <w:rPr>
          <w:ins w:id="73" w:author="Lopez, Phylroy" w:date="2016-05-03T12:04:00Z"/>
          <w:rFonts w:eastAsiaTheme="majorEastAsia" w:cstheme="majorBidi"/>
          <w:b/>
          <w:bCs/>
          <w:sz w:val="24"/>
          <w:szCs w:val="28"/>
        </w:rPr>
      </w:pPr>
    </w:p>
    <w:p w:rsidR="00204899" w:rsidRDefault="00204899" w:rsidP="00204899">
      <w:pPr>
        <w:pStyle w:val="Heading1"/>
        <w:rPr>
          <w:ins w:id="74" w:author="Lopez, Phylroy" w:date="2016-05-03T12:04:00Z"/>
        </w:rPr>
        <w:pPrChange w:id="75" w:author="Lopez, Phylroy" w:date="2016-05-03T12:05:00Z">
          <w:pPr>
            <w:pStyle w:val="Heading2"/>
          </w:pPr>
        </w:pPrChange>
      </w:pPr>
      <w:ins w:id="76" w:author="Lopez, Phylroy" w:date="2016-05-03T12:04:00Z">
        <w:r>
          <w:t>Adjust Internal Load and Default Construction Values</w:t>
        </w:r>
        <w:r>
          <w:br/>
        </w:r>
      </w:ins>
    </w:p>
    <w:p w:rsidR="00204899" w:rsidRDefault="00204899" w:rsidP="0027509E">
      <w:pPr>
        <w:pStyle w:val="Heading2"/>
        <w:rPr>
          <w:ins w:id="77" w:author="Lopez, Phylroy" w:date="2016-05-03T12:04:00Z"/>
        </w:rPr>
        <w:pPrChange w:id="78" w:author="Lopez, Phylroy" w:date="2016-05-03T12:05:00Z">
          <w:pPr>
            <w:pStyle w:val="Heading3"/>
          </w:pPr>
        </w:pPrChange>
      </w:pPr>
      <w:proofErr w:type="spellStart"/>
      <w:ins w:id="79" w:author="Lopez, Phylroy" w:date="2016-05-03T12:04:00Z">
        <w:r>
          <w:t>SpaceTypes</w:t>
        </w:r>
        <w:proofErr w:type="spellEnd"/>
      </w:ins>
    </w:p>
    <w:p w:rsidR="00204899" w:rsidRDefault="00204899" w:rsidP="00204899">
      <w:pPr>
        <w:pStyle w:val="ListParagraph"/>
        <w:ind w:left="0"/>
        <w:rPr>
          <w:ins w:id="80" w:author="Lopez, Phylroy" w:date="2016-05-03T12:04:00Z"/>
        </w:rPr>
      </w:pPr>
      <w:proofErr w:type="spellStart"/>
      <w:ins w:id="81" w:author="Lopez, Phylroy" w:date="2016-05-03T12:04:00Z">
        <w:r>
          <w:t>OpenStudio</w:t>
        </w:r>
        <w:proofErr w:type="spellEnd"/>
        <w:r>
          <w:t xml:space="preserve"> has a library of built-in space types. These objects contain all loads that the space will require. You can view the details of these sets in the space type </w:t>
        </w:r>
        <w:r>
          <w:rPr>
            <w:noProof/>
            <w:lang w:val="en-CA" w:eastAsia="en-CA"/>
          </w:rPr>
          <w:drawing>
            <wp:inline distT="0" distB="0" distL="0" distR="0" wp14:anchorId="454D7110" wp14:editId="46F74875">
              <wp:extent cx="198207" cy="177983"/>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207135" cy="186000"/>
                      </a:xfrm>
                      <a:prstGeom prst="rect">
                        <a:avLst/>
                      </a:prstGeom>
                    </pic:spPr>
                  </pic:pic>
                </a:graphicData>
              </a:graphic>
            </wp:inline>
          </w:drawing>
        </w:r>
        <w:r>
          <w:t xml:space="preserve"> workflow. You can also create your own space types.  A space type can be set as a default to the entire model</w:t>
        </w:r>
        <w:proofErr w:type="gramStart"/>
        <w:r>
          <w:t>,  the</w:t>
        </w:r>
        <w:proofErr w:type="gramEnd"/>
        <w:r>
          <w:t xml:space="preserve"> floor level or explicitly for each space. The defaulting allows you to quickly default the model to the majority </w:t>
        </w:r>
        <w:proofErr w:type="spellStart"/>
        <w:r>
          <w:t>spacetype</w:t>
        </w:r>
        <w:proofErr w:type="spellEnd"/>
        <w:r>
          <w:t xml:space="preserve"> and could be seen as a timesaver. You can also assign a space type to each space.</w:t>
        </w:r>
      </w:ins>
    </w:p>
    <w:p w:rsidR="00204899" w:rsidRDefault="00204899" w:rsidP="0027509E">
      <w:pPr>
        <w:pStyle w:val="Heading3"/>
        <w:rPr>
          <w:ins w:id="82" w:author="Lopez, Phylroy" w:date="2016-05-03T12:04:00Z"/>
        </w:rPr>
        <w:pPrChange w:id="83" w:author="Lopez, Phylroy" w:date="2016-05-03T12:05:00Z">
          <w:pPr>
            <w:pStyle w:val="Heading4"/>
          </w:pPr>
        </w:pPrChange>
      </w:pPr>
      <w:ins w:id="84" w:author="Lopez, Phylroy" w:date="2016-05-03T12:04:00Z">
        <w:r>
          <w:t>Setting Default Space Type</w:t>
        </w:r>
      </w:ins>
    </w:p>
    <w:p w:rsidR="00204899" w:rsidRDefault="00204899" w:rsidP="00204899">
      <w:pPr>
        <w:rPr>
          <w:ins w:id="85" w:author="Lopez, Phylroy" w:date="2016-05-03T12:04:00Z"/>
        </w:rPr>
      </w:pPr>
      <w:ins w:id="86" w:author="Lopez, Phylroy" w:date="2016-05-03T12:04:00Z">
        <w:r>
          <w:t xml:space="preserve">We wish to default the entire building to a Guest Room space type. </w:t>
        </w:r>
      </w:ins>
    </w:p>
    <w:p w:rsidR="00204899" w:rsidRDefault="00204899" w:rsidP="00204899">
      <w:pPr>
        <w:pStyle w:val="ListParagraph"/>
        <w:numPr>
          <w:ilvl w:val="0"/>
          <w:numId w:val="16"/>
        </w:numPr>
        <w:rPr>
          <w:ins w:id="87" w:author="Lopez, Phylroy" w:date="2016-05-03T12:04:00Z"/>
        </w:rPr>
      </w:pPr>
      <w:ins w:id="88" w:author="Lopez, Phylroy" w:date="2016-05-03T12:04:00Z">
        <w:r>
          <w:t xml:space="preserve">Select the “Facility” tab and sort by thermal zone. </w:t>
        </w:r>
        <w:r>
          <w:rPr>
            <w:noProof/>
            <w:lang w:val="en-CA" w:eastAsia="en-CA"/>
          </w:rPr>
          <w:drawing>
            <wp:inline distT="0" distB="0" distL="0" distR="0" wp14:anchorId="2D41F760" wp14:editId="56BBECD9">
              <wp:extent cx="212271" cy="2286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_building_tab.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2271" cy="228600"/>
                      </a:xfrm>
                      <a:prstGeom prst="rect">
                        <a:avLst/>
                      </a:prstGeom>
                    </pic:spPr>
                  </pic:pic>
                </a:graphicData>
              </a:graphic>
            </wp:inline>
          </w:drawing>
        </w:r>
      </w:ins>
    </w:p>
    <w:p w:rsidR="00204899" w:rsidRDefault="00204899" w:rsidP="00204899">
      <w:pPr>
        <w:pStyle w:val="ListParagraph"/>
        <w:numPr>
          <w:ilvl w:val="0"/>
          <w:numId w:val="16"/>
        </w:numPr>
        <w:rPr>
          <w:ins w:id="89" w:author="Lopez, Phylroy" w:date="2016-05-03T12:04:00Z"/>
        </w:rPr>
      </w:pPr>
      <w:ins w:id="90" w:author="Lopez, Phylroy" w:date="2016-05-03T12:04:00Z">
        <w:r>
          <w:t>Open the “My Model” tab in the right pane and find “Space Types” and expand it.</w:t>
        </w:r>
      </w:ins>
    </w:p>
    <w:p w:rsidR="00204899" w:rsidRDefault="00204899" w:rsidP="00204899">
      <w:pPr>
        <w:pStyle w:val="ListParagraph"/>
        <w:numPr>
          <w:ilvl w:val="0"/>
          <w:numId w:val="16"/>
        </w:numPr>
        <w:rPr>
          <w:ins w:id="91" w:author="Lopez, Phylroy" w:date="2016-05-03T12:04:00Z"/>
        </w:rPr>
      </w:pPr>
      <w:ins w:id="92" w:author="Lopez, Phylroy" w:date="2016-05-03T12:04:00Z">
        <w:r>
          <w:t>Find the space type named “</w:t>
        </w:r>
        <w:r w:rsidRPr="00D414DE">
          <w:t xml:space="preserve">DOE Ref 1980-2004 - </w:t>
        </w:r>
        <w:proofErr w:type="spellStart"/>
        <w:r w:rsidRPr="00D414DE">
          <w:t>LrgHotel</w:t>
        </w:r>
        <w:proofErr w:type="spellEnd"/>
        <w:r w:rsidRPr="00D414DE">
          <w:t xml:space="preserve"> - </w:t>
        </w:r>
        <w:proofErr w:type="spellStart"/>
        <w:r w:rsidRPr="00D414DE">
          <w:t>GuestRoom</w:t>
        </w:r>
        <w:proofErr w:type="spellEnd"/>
        <w:r>
          <w:t>” and drag it into the “</w:t>
        </w:r>
        <w:proofErr w:type="spellStart"/>
        <w:r>
          <w:t>SpaceType</w:t>
        </w:r>
        <w:proofErr w:type="spellEnd"/>
        <w:r>
          <w:t>” drop zone for the building.</w:t>
        </w:r>
      </w:ins>
    </w:p>
    <w:p w:rsidR="00204899" w:rsidRDefault="00204899" w:rsidP="00204899">
      <w:pPr>
        <w:rPr>
          <w:ins w:id="93" w:author="Lopez, Phylroy" w:date="2016-05-03T12:04:00Z"/>
        </w:rPr>
      </w:pPr>
      <w:ins w:id="94" w:author="Lopez, Phylroy" w:date="2016-05-03T12:04:00Z">
        <w:r>
          <w:rPr>
            <w:noProof/>
            <w:lang w:val="en-CA" w:eastAsia="en-CA"/>
          </w:rPr>
          <w:drawing>
            <wp:inline distT="0" distB="0" distL="0" distR="0" wp14:anchorId="49BA4699" wp14:editId="0A33404A">
              <wp:extent cx="5943600" cy="491871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5943600" cy="4918710"/>
                      </a:xfrm>
                      <a:prstGeom prst="rect">
                        <a:avLst/>
                      </a:prstGeom>
                    </pic:spPr>
                  </pic:pic>
                </a:graphicData>
              </a:graphic>
            </wp:inline>
          </w:drawing>
        </w:r>
      </w:ins>
    </w:p>
    <w:p w:rsidR="00204899" w:rsidRDefault="00204899" w:rsidP="0027509E">
      <w:pPr>
        <w:pStyle w:val="Heading3"/>
        <w:rPr>
          <w:ins w:id="95" w:author="Lopez, Phylroy" w:date="2016-05-03T12:04:00Z"/>
        </w:rPr>
        <w:pPrChange w:id="96" w:author="Lopez, Phylroy" w:date="2016-05-03T12:05:00Z">
          <w:pPr>
            <w:pStyle w:val="Heading4"/>
          </w:pPr>
        </w:pPrChange>
      </w:pPr>
      <w:ins w:id="97" w:author="Lopez, Phylroy" w:date="2016-05-03T12:04:00Z">
        <w:r>
          <w:t>Explicitly Setting a Space Type to a Space</w:t>
        </w:r>
      </w:ins>
    </w:p>
    <w:p w:rsidR="00204899" w:rsidRDefault="00204899" w:rsidP="00204899">
      <w:pPr>
        <w:rPr>
          <w:ins w:id="98" w:author="Lopez, Phylroy" w:date="2016-05-03T12:04:00Z"/>
        </w:rPr>
      </w:pPr>
      <w:ins w:id="99" w:author="Lopez, Phylroy" w:date="2016-05-03T12:04:00Z">
        <w:r>
          <w:t xml:space="preserve">We wish explicitly change one of the zones to a laundry space type. </w:t>
        </w:r>
      </w:ins>
    </w:p>
    <w:p w:rsidR="00204899" w:rsidRPr="000671F9" w:rsidRDefault="00204899" w:rsidP="00204899">
      <w:pPr>
        <w:pStyle w:val="ListParagraph"/>
        <w:numPr>
          <w:ilvl w:val="0"/>
          <w:numId w:val="43"/>
        </w:numPr>
        <w:rPr>
          <w:ins w:id="100" w:author="Lopez, Phylroy" w:date="2016-05-03T12:04:00Z"/>
        </w:rPr>
      </w:pPr>
      <w:ins w:id="101" w:author="Lopez, Phylroy" w:date="2016-05-03T12:04:00Z">
        <w:r>
          <w:t>Select the “Space” workflow tab.</w:t>
        </w:r>
        <w:r w:rsidRPr="007C0FE8">
          <w:rPr>
            <w:noProof/>
            <w:lang w:val="en-CA" w:eastAsia="en-CA"/>
          </w:rPr>
          <w:t xml:space="preserve"> </w:t>
        </w:r>
        <w:r>
          <w:rPr>
            <w:noProof/>
            <w:lang w:val="en-CA" w:eastAsia="en-CA"/>
          </w:rPr>
          <w:drawing>
            <wp:inline distT="0" distB="0" distL="0" distR="0" wp14:anchorId="533B5C60" wp14:editId="27539F6D">
              <wp:extent cx="264278" cy="245840"/>
              <wp:effectExtent l="0" t="0" r="2540" b="19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265995" cy="247437"/>
                      </a:xfrm>
                      <a:prstGeom prst="rect">
                        <a:avLst/>
                      </a:prstGeom>
                    </pic:spPr>
                  </pic:pic>
                </a:graphicData>
              </a:graphic>
            </wp:inline>
          </w:drawing>
        </w:r>
      </w:ins>
    </w:p>
    <w:p w:rsidR="00204899" w:rsidRDefault="00204899" w:rsidP="00204899">
      <w:pPr>
        <w:pStyle w:val="ListParagraph"/>
        <w:numPr>
          <w:ilvl w:val="0"/>
          <w:numId w:val="43"/>
        </w:numPr>
        <w:rPr>
          <w:ins w:id="102" w:author="Lopez, Phylroy" w:date="2016-05-03T12:04:00Z"/>
        </w:rPr>
      </w:pPr>
      <w:ins w:id="103" w:author="Lopez, Phylroy" w:date="2016-05-03T12:04:00Z">
        <w:r>
          <w:t>Here you will find all the properties associated with the spaces in your model.</w:t>
        </w:r>
      </w:ins>
    </w:p>
    <w:p w:rsidR="00204899" w:rsidRDefault="00204899" w:rsidP="00204899">
      <w:pPr>
        <w:pStyle w:val="ListParagraph"/>
        <w:numPr>
          <w:ilvl w:val="0"/>
          <w:numId w:val="43"/>
        </w:numPr>
        <w:rPr>
          <w:ins w:id="104" w:author="Lopez, Phylroy" w:date="2016-05-03T12:04:00Z"/>
        </w:rPr>
      </w:pPr>
      <w:ins w:id="105" w:author="Lopez, Phylroy" w:date="2016-05-03T12:04:00Z">
        <w:r>
          <w:t xml:space="preserve">Go to the “My Model” tab and browse space types for any laundry or kitchen space type, then drag the object over onto the “Space Type” drop zone for </w:t>
        </w:r>
        <w:proofErr w:type="gramStart"/>
        <w:r>
          <w:t>space  101</w:t>
        </w:r>
        <w:proofErr w:type="gramEnd"/>
        <w:r>
          <w:t xml:space="preserve">. </w:t>
        </w:r>
      </w:ins>
    </w:p>
    <w:p w:rsidR="00204899" w:rsidRDefault="00204899" w:rsidP="00204899">
      <w:pPr>
        <w:rPr>
          <w:ins w:id="106" w:author="Lopez, Phylroy" w:date="2016-05-03T12:04:00Z"/>
        </w:rPr>
      </w:pPr>
      <w:ins w:id="107" w:author="Lopez, Phylroy" w:date="2016-05-03T12:04:00Z">
        <w:r>
          <w:rPr>
            <w:noProof/>
            <w:lang w:val="en-CA" w:eastAsia="en-CA"/>
          </w:rPr>
          <w:drawing>
            <wp:inline distT="0" distB="0" distL="0" distR="0" wp14:anchorId="41964A5E" wp14:editId="3DAFD97B">
              <wp:extent cx="5943600" cy="399034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5943600" cy="3990340"/>
                      </a:xfrm>
                      <a:prstGeom prst="rect">
                        <a:avLst/>
                      </a:prstGeom>
                    </pic:spPr>
                  </pic:pic>
                </a:graphicData>
              </a:graphic>
            </wp:inline>
          </w:drawing>
        </w:r>
      </w:ins>
    </w:p>
    <w:p w:rsidR="00204899" w:rsidRDefault="00204899" w:rsidP="00204899">
      <w:pPr>
        <w:rPr>
          <w:ins w:id="108" w:author="Lopez, Phylroy" w:date="2016-05-03T12:04:00Z"/>
        </w:rPr>
      </w:pPr>
    </w:p>
    <w:p w:rsidR="00204899" w:rsidRDefault="00204899" w:rsidP="0027509E">
      <w:pPr>
        <w:pStyle w:val="Heading2"/>
        <w:rPr>
          <w:ins w:id="109" w:author="Lopez, Phylroy" w:date="2016-05-03T12:04:00Z"/>
        </w:rPr>
        <w:pPrChange w:id="110" w:author="Lopez, Phylroy" w:date="2016-05-03T12:05:00Z">
          <w:pPr>
            <w:pStyle w:val="Heading3"/>
          </w:pPr>
        </w:pPrChange>
      </w:pPr>
      <w:ins w:id="111" w:author="Lopez, Phylroy" w:date="2016-05-03T12:04:00Z">
        <w:r>
          <w:t xml:space="preserve">Construction Sets </w:t>
        </w:r>
      </w:ins>
    </w:p>
    <w:p w:rsidR="00204899" w:rsidRDefault="00204899" w:rsidP="00204899">
      <w:pPr>
        <w:pStyle w:val="ListParagraph"/>
        <w:ind w:left="0"/>
        <w:rPr>
          <w:ins w:id="112" w:author="Lopez, Phylroy" w:date="2016-05-03T12:04:00Z"/>
        </w:rPr>
      </w:pPr>
      <w:proofErr w:type="spellStart"/>
      <w:ins w:id="113" w:author="Lopez, Phylroy" w:date="2016-05-03T12:04:00Z">
        <w:r>
          <w:t>OpenStudio</w:t>
        </w:r>
        <w:proofErr w:type="spellEnd"/>
        <w:r>
          <w:t xml:space="preserve"> has a library of built-in construction sets. These objects contain all constructions types (wall, floor, roof, </w:t>
        </w:r>
        <w:proofErr w:type="spellStart"/>
        <w:r>
          <w:t>ext</w:t>
        </w:r>
        <w:proofErr w:type="spellEnd"/>
        <w:r>
          <w:t xml:space="preserve"> wall, </w:t>
        </w:r>
        <w:proofErr w:type="spellStart"/>
        <w:r>
          <w:t>ext</w:t>
        </w:r>
        <w:proofErr w:type="spellEnd"/>
        <w:r>
          <w:t xml:space="preserve"> roof, </w:t>
        </w:r>
        <w:proofErr w:type="spellStart"/>
        <w:r>
          <w:t>ext</w:t>
        </w:r>
        <w:proofErr w:type="spellEnd"/>
        <w:r>
          <w:t xml:space="preserve"> floor, door, windows, </w:t>
        </w:r>
        <w:proofErr w:type="spellStart"/>
        <w:r>
          <w:t>etc</w:t>
        </w:r>
        <w:proofErr w:type="spellEnd"/>
        <w:r>
          <w:t xml:space="preserve">). You can view the details of these sets in the construction workflow tab </w:t>
        </w:r>
        <w:r>
          <w:rPr>
            <w:noProof/>
            <w:lang w:val="en-CA" w:eastAsia="en-CA"/>
          </w:rPr>
          <w:drawing>
            <wp:inline distT="0" distB="0" distL="0" distR="0" wp14:anchorId="474FAA26" wp14:editId="563F4ADF">
              <wp:extent cx="176803" cy="15374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178570" cy="155278"/>
                      </a:xfrm>
                      <a:prstGeom prst="rect">
                        <a:avLst/>
                      </a:prstGeom>
                    </pic:spPr>
                  </pic:pic>
                </a:graphicData>
              </a:graphic>
            </wp:inline>
          </w:drawing>
        </w:r>
        <w:r>
          <w:t xml:space="preserve"> if you wish. You can also create your own construction sets.  This allows to you reuse construction definitions and share them between models. </w:t>
        </w:r>
      </w:ins>
    </w:p>
    <w:p w:rsidR="00204899" w:rsidRDefault="00204899" w:rsidP="00204899">
      <w:pPr>
        <w:pStyle w:val="ListParagraph"/>
        <w:ind w:left="0"/>
        <w:rPr>
          <w:ins w:id="114" w:author="Lopez, Phylroy" w:date="2016-05-03T12:04:00Z"/>
        </w:rPr>
      </w:pPr>
    </w:p>
    <w:p w:rsidR="00204899" w:rsidRDefault="00204899" w:rsidP="00204899">
      <w:pPr>
        <w:pStyle w:val="ListParagraph"/>
        <w:ind w:left="0"/>
        <w:rPr>
          <w:ins w:id="115" w:author="Lopez, Phylroy" w:date="2016-05-03T12:04:00Z"/>
        </w:rPr>
      </w:pPr>
      <w:ins w:id="116" w:author="Lopez, Phylroy" w:date="2016-05-03T12:04:00Z">
        <w:r>
          <w:t xml:space="preserve">A construction set can be set as a default to the entire model and the floor level. This allows you to quickly default the model to the majority construction set and could be seen as a timesaver. You can also assign </w:t>
        </w:r>
        <w:proofErr w:type="gramStart"/>
        <w:r>
          <w:t>a</w:t>
        </w:r>
        <w:proofErr w:type="gramEnd"/>
        <w:r>
          <w:t xml:space="preserve"> </w:t>
        </w:r>
        <w:proofErr w:type="spellStart"/>
        <w:r>
          <w:t>a</w:t>
        </w:r>
        <w:proofErr w:type="spellEnd"/>
        <w:r>
          <w:t xml:space="preserve"> set to each to each space or surface. </w:t>
        </w:r>
      </w:ins>
    </w:p>
    <w:p w:rsidR="00204899" w:rsidRDefault="00204899" w:rsidP="00204899">
      <w:pPr>
        <w:pStyle w:val="ListParagraph"/>
        <w:ind w:left="0"/>
        <w:rPr>
          <w:ins w:id="117" w:author="Lopez, Phylroy" w:date="2016-05-03T12:04:00Z"/>
        </w:rPr>
      </w:pPr>
    </w:p>
    <w:p w:rsidR="00204899" w:rsidRDefault="00957B5A" w:rsidP="0027509E">
      <w:pPr>
        <w:pStyle w:val="Heading3"/>
        <w:rPr>
          <w:ins w:id="118" w:author="Lopez, Phylroy" w:date="2016-05-03T12:04:00Z"/>
        </w:rPr>
        <w:pPrChange w:id="119" w:author="Lopez, Phylroy" w:date="2016-05-03T12:05:00Z">
          <w:pPr>
            <w:pStyle w:val="Heading4"/>
          </w:pPr>
        </w:pPrChange>
      </w:pPr>
      <w:ins w:id="120" w:author="Lopez, Phylroy" w:date="2016-05-03T12:04:00Z">
        <w:r>
          <w:t>Setting Building</w:t>
        </w:r>
      </w:ins>
      <w:ins w:id="121" w:author="Lopez, Phylroy" w:date="2016-05-03T12:44:00Z">
        <w:r>
          <w:t xml:space="preserve">-Wide </w:t>
        </w:r>
      </w:ins>
      <w:ins w:id="122" w:author="Lopez, Phylroy" w:date="2016-05-03T12:04:00Z">
        <w:r w:rsidR="00204899">
          <w:t>Default Construction Set</w:t>
        </w:r>
      </w:ins>
    </w:p>
    <w:p w:rsidR="00204899" w:rsidRDefault="00204899" w:rsidP="00204899">
      <w:pPr>
        <w:pStyle w:val="ListParagraph"/>
        <w:numPr>
          <w:ilvl w:val="0"/>
          <w:numId w:val="42"/>
        </w:numPr>
        <w:rPr>
          <w:ins w:id="123" w:author="Lopez, Phylroy" w:date="2016-05-03T12:04:00Z"/>
        </w:rPr>
      </w:pPr>
      <w:ins w:id="124" w:author="Lopez, Phylroy" w:date="2016-05-03T12:04:00Z">
        <w:r>
          <w:t xml:space="preserve">Select the “Facility” tab and sort by thermal zone. </w:t>
        </w:r>
        <w:r>
          <w:rPr>
            <w:noProof/>
            <w:lang w:val="en-CA" w:eastAsia="en-CA"/>
          </w:rPr>
          <w:drawing>
            <wp:inline distT="0" distB="0" distL="0" distR="0" wp14:anchorId="7AF7E1F8" wp14:editId="12A4E919">
              <wp:extent cx="212271" cy="228600"/>
              <wp:effectExtent l="0" t="0" r="0" b="0"/>
              <wp:docPr id="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_building_tab.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2271" cy="228600"/>
                      </a:xfrm>
                      <a:prstGeom prst="rect">
                        <a:avLst/>
                      </a:prstGeom>
                    </pic:spPr>
                  </pic:pic>
                </a:graphicData>
              </a:graphic>
            </wp:inline>
          </w:drawing>
        </w:r>
      </w:ins>
    </w:p>
    <w:p w:rsidR="00204899" w:rsidRDefault="00204899" w:rsidP="00204899">
      <w:pPr>
        <w:pStyle w:val="ListParagraph"/>
        <w:numPr>
          <w:ilvl w:val="0"/>
          <w:numId w:val="42"/>
        </w:numPr>
        <w:rPr>
          <w:ins w:id="125" w:author="Lopez, Phylroy" w:date="2016-05-03T12:04:00Z"/>
        </w:rPr>
      </w:pPr>
      <w:ins w:id="126" w:author="Lopez, Phylroy" w:date="2016-05-03T12:04:00Z">
        <w:r>
          <w:t>Find the “Default Construction Sets” section in “My Model”.</w:t>
        </w:r>
      </w:ins>
    </w:p>
    <w:p w:rsidR="00204899" w:rsidRDefault="00204899" w:rsidP="00204899">
      <w:pPr>
        <w:pStyle w:val="ListParagraph"/>
        <w:numPr>
          <w:ilvl w:val="0"/>
          <w:numId w:val="42"/>
        </w:numPr>
        <w:rPr>
          <w:ins w:id="127" w:author="Lopez, Phylroy" w:date="2016-05-03T12:04:00Z"/>
        </w:rPr>
      </w:pPr>
      <w:ins w:id="128" w:author="Lopez, Phylroy" w:date="2016-05-03T12:04:00Z">
        <w:r>
          <w:t>Find the set named “</w:t>
        </w:r>
        <w:r w:rsidRPr="00D414DE">
          <w:t xml:space="preserve">DOE Ref 1980-2004 - CZ5b - </w:t>
        </w:r>
        <w:proofErr w:type="spellStart"/>
        <w:r w:rsidRPr="00D414DE">
          <w:t>LrgHotel</w:t>
        </w:r>
        <w:proofErr w:type="spellEnd"/>
        <w:r>
          <w:t>” and drag it into the “Default Construction Set” drop zone for the building.</w:t>
        </w:r>
      </w:ins>
    </w:p>
    <w:p w:rsidR="00204899" w:rsidRDefault="00204899" w:rsidP="00204899">
      <w:pPr>
        <w:rPr>
          <w:ins w:id="129" w:author="Lopez, Phylroy" w:date="2016-05-03T12:04:00Z"/>
        </w:rPr>
      </w:pPr>
      <w:ins w:id="130" w:author="Lopez, Phylroy" w:date="2016-05-03T12:04:00Z">
        <w:r>
          <w:rPr>
            <w:noProof/>
            <w:lang w:val="en-CA" w:eastAsia="en-CA"/>
          </w:rPr>
          <w:drawing>
            <wp:inline distT="0" distB="0" distL="0" distR="0" wp14:anchorId="03E538CF" wp14:editId="0BC1037E">
              <wp:extent cx="5943600" cy="49187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5943600" cy="4918710"/>
                      </a:xfrm>
                      <a:prstGeom prst="rect">
                        <a:avLst/>
                      </a:prstGeom>
                    </pic:spPr>
                  </pic:pic>
                </a:graphicData>
              </a:graphic>
            </wp:inline>
          </w:drawing>
        </w:r>
      </w:ins>
    </w:p>
    <w:p w:rsidR="00204899" w:rsidRDefault="00204899" w:rsidP="00204899">
      <w:pPr>
        <w:rPr>
          <w:ins w:id="131" w:author="Lopez, Phylroy" w:date="2016-05-03T12:04:00Z"/>
        </w:rPr>
      </w:pPr>
    </w:p>
    <w:p w:rsidR="00204899" w:rsidRDefault="00204899" w:rsidP="00204899">
      <w:pPr>
        <w:rPr>
          <w:ins w:id="132" w:author="Lopez, Phylroy" w:date="2016-05-03T12:04:00Z"/>
        </w:rPr>
      </w:pPr>
      <w:ins w:id="133" w:author="Lopez, Phylroy" w:date="2016-05-03T12:04:00Z">
        <w:r>
          <w:t xml:space="preserve">You can now check the “Space” workflow tab -&gt; Surface Tab and see the constructions assignments that have been defaulted are green to the 1980-2004 vintage. You could override any surface by dragging a construction from Constructions section in either “My Model” or “Library”. </w:t>
        </w:r>
      </w:ins>
    </w:p>
    <w:p w:rsidR="00204899" w:rsidRDefault="00204899" w:rsidP="00204899">
      <w:pPr>
        <w:rPr>
          <w:ins w:id="134" w:author="Lopez, Phylroy" w:date="2016-05-03T12:04:00Z"/>
        </w:rPr>
      </w:pPr>
      <w:ins w:id="135" w:author="Lopez, Phylroy" w:date="2016-05-03T12:04:00Z">
        <w:r>
          <w:rPr>
            <w:noProof/>
            <w:lang w:val="en-CA" w:eastAsia="en-CA"/>
          </w:rPr>
          <w:drawing>
            <wp:inline distT="0" distB="0" distL="0" distR="0" wp14:anchorId="7C3475FD" wp14:editId="039F71B6">
              <wp:extent cx="6016924" cy="3249763"/>
              <wp:effectExtent l="19050" t="0" r="2876" b="0"/>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cstate="print"/>
                      <a:srcRect/>
                      <a:stretch>
                        <a:fillRect/>
                      </a:stretch>
                    </pic:blipFill>
                    <pic:spPr bwMode="auto">
                      <a:xfrm>
                        <a:off x="0" y="0"/>
                        <a:ext cx="6018532" cy="3250631"/>
                      </a:xfrm>
                      <a:prstGeom prst="rect">
                        <a:avLst/>
                      </a:prstGeom>
                      <a:noFill/>
                    </pic:spPr>
                  </pic:pic>
                </a:graphicData>
              </a:graphic>
            </wp:inline>
          </w:drawing>
        </w:r>
      </w:ins>
    </w:p>
    <w:p w:rsidR="00204899" w:rsidRDefault="00204899" w:rsidP="00204899">
      <w:pPr>
        <w:ind w:left="360"/>
        <w:rPr>
          <w:ins w:id="136" w:author="Lopez, Phylroy" w:date="2016-05-03T12:04:00Z"/>
        </w:rPr>
      </w:pPr>
    </w:p>
    <w:p w:rsidR="00204899" w:rsidRDefault="00204899" w:rsidP="0027509E">
      <w:pPr>
        <w:pStyle w:val="Heading2"/>
        <w:rPr>
          <w:ins w:id="137" w:author="Lopez, Phylroy" w:date="2016-05-03T12:04:00Z"/>
        </w:rPr>
        <w:pPrChange w:id="138" w:author="Lopez, Phylroy" w:date="2016-05-03T12:06:00Z">
          <w:pPr>
            <w:pStyle w:val="Heading3"/>
          </w:pPr>
        </w:pPrChange>
      </w:pPr>
      <w:ins w:id="139" w:author="Lopez, Phylroy" w:date="2016-05-03T12:04:00Z">
        <w:r>
          <w:t>Thermal Zones</w:t>
        </w:r>
      </w:ins>
    </w:p>
    <w:p w:rsidR="00204899" w:rsidRDefault="00204899" w:rsidP="00204899">
      <w:pPr>
        <w:rPr>
          <w:ins w:id="140" w:author="Lopez, Phylroy" w:date="2016-05-03T12:04:00Z"/>
        </w:rPr>
      </w:pPr>
      <w:ins w:id="141" w:author="Lopez, Phylroy" w:date="2016-05-03T12:04:00Z">
        <w:r>
          <w:t xml:space="preserve">Thermal zones were set using the </w:t>
        </w:r>
        <w:proofErr w:type="spellStart"/>
        <w:r>
          <w:t>Sketchup</w:t>
        </w:r>
        <w:proofErr w:type="spellEnd"/>
        <w:r>
          <w:t xml:space="preserve"> interface in Section 3.  However we can make modifications to the zone assignments to the spaces in the “Space” workflow tab. The model editor can also allow you to fine tune thermal zone characteristics.</w:t>
        </w:r>
      </w:ins>
    </w:p>
    <w:p w:rsidR="00204899" w:rsidRDefault="00204899" w:rsidP="0027509E">
      <w:pPr>
        <w:pStyle w:val="Heading3"/>
        <w:rPr>
          <w:ins w:id="142" w:author="Lopez, Phylroy" w:date="2016-05-03T12:04:00Z"/>
        </w:rPr>
        <w:pPrChange w:id="143" w:author="Lopez, Phylroy" w:date="2016-05-03T12:06:00Z">
          <w:pPr>
            <w:pStyle w:val="Heading4"/>
          </w:pPr>
        </w:pPrChange>
      </w:pPr>
      <w:proofErr w:type="gramStart"/>
      <w:ins w:id="144" w:author="Lopez, Phylroy" w:date="2016-05-03T12:04:00Z">
        <w:r>
          <w:t>Editing Assignment of Zones to Spaces.</w:t>
        </w:r>
        <w:proofErr w:type="gramEnd"/>
        <w:r>
          <w:t xml:space="preserve"> </w:t>
        </w:r>
      </w:ins>
    </w:p>
    <w:p w:rsidR="00204899" w:rsidRPr="000671F9" w:rsidRDefault="00204899" w:rsidP="00204899">
      <w:pPr>
        <w:pStyle w:val="ListParagraph"/>
        <w:numPr>
          <w:ilvl w:val="0"/>
          <w:numId w:val="44"/>
        </w:numPr>
        <w:rPr>
          <w:ins w:id="145" w:author="Lopez, Phylroy" w:date="2016-05-03T12:04:00Z"/>
        </w:rPr>
      </w:pPr>
      <w:ins w:id="146" w:author="Lopez, Phylroy" w:date="2016-05-03T12:04:00Z">
        <w:r>
          <w:t>Select the “Space” workflow tab.</w:t>
        </w:r>
        <w:r>
          <w:rPr>
            <w:noProof/>
            <w:lang w:val="en-CA" w:eastAsia="en-CA"/>
          </w:rPr>
          <w:t xml:space="preserve"> </w:t>
        </w:r>
        <w:r>
          <w:rPr>
            <w:noProof/>
            <w:lang w:val="en-CA" w:eastAsia="en-CA"/>
          </w:rPr>
          <w:drawing>
            <wp:inline distT="0" distB="0" distL="0" distR="0" wp14:anchorId="67055E93" wp14:editId="540A1B2C">
              <wp:extent cx="264278" cy="245840"/>
              <wp:effectExtent l="0" t="0" r="2540" b="1905"/>
              <wp:docPr id="6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265995" cy="247437"/>
                      </a:xfrm>
                      <a:prstGeom prst="rect">
                        <a:avLst/>
                      </a:prstGeom>
                    </pic:spPr>
                  </pic:pic>
                </a:graphicData>
              </a:graphic>
            </wp:inline>
          </w:drawing>
        </w:r>
      </w:ins>
    </w:p>
    <w:p w:rsidR="00204899" w:rsidRPr="000671F9" w:rsidRDefault="00204899" w:rsidP="00204899">
      <w:pPr>
        <w:pStyle w:val="ListParagraph"/>
        <w:numPr>
          <w:ilvl w:val="0"/>
          <w:numId w:val="44"/>
        </w:numPr>
        <w:rPr>
          <w:ins w:id="147" w:author="Lopez, Phylroy" w:date="2016-05-03T12:04:00Z"/>
        </w:rPr>
      </w:pPr>
      <w:ins w:id="148" w:author="Lopez, Phylroy" w:date="2016-05-03T12:04:00Z">
        <w:r>
          <w:rPr>
            <w:noProof/>
            <w:lang w:val="en-CA" w:eastAsia="en-CA"/>
          </w:rPr>
          <w:t xml:space="preserve">Select the “Thermal Zone 1” assignment for Space 101 and delete it from the space using the “X” button.  This should leave this space unassigned. </w:t>
        </w:r>
      </w:ins>
    </w:p>
    <w:p w:rsidR="00204899" w:rsidRPr="000671F9" w:rsidRDefault="00204899" w:rsidP="00204899">
      <w:pPr>
        <w:pStyle w:val="ListParagraph"/>
        <w:ind w:left="360"/>
        <w:rPr>
          <w:ins w:id="149" w:author="Lopez, Phylroy" w:date="2016-05-03T12:04:00Z"/>
        </w:rPr>
      </w:pPr>
      <w:ins w:id="150" w:author="Lopez, Phylroy" w:date="2016-05-03T12:04:00Z">
        <w:r>
          <w:rPr>
            <w:noProof/>
            <w:lang w:val="en-CA" w:eastAsia="en-CA"/>
          </w:rPr>
          <w:drawing>
            <wp:inline distT="0" distB="0" distL="0" distR="0" wp14:anchorId="1D6D25C0" wp14:editId="7F4DF277">
              <wp:extent cx="6629400" cy="3205676"/>
              <wp:effectExtent l="19050" t="0" r="0" b="0"/>
              <wp:docPr id="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cstate="print"/>
                      <a:srcRect/>
                      <a:stretch>
                        <a:fillRect/>
                      </a:stretch>
                    </pic:blipFill>
                    <pic:spPr bwMode="auto">
                      <a:xfrm>
                        <a:off x="0" y="0"/>
                        <a:ext cx="6629400" cy="3205676"/>
                      </a:xfrm>
                      <a:prstGeom prst="rect">
                        <a:avLst/>
                      </a:prstGeom>
                      <a:noFill/>
                      <a:ln w="9525">
                        <a:noFill/>
                        <a:miter lim="800000"/>
                        <a:headEnd/>
                        <a:tailEnd/>
                      </a:ln>
                    </pic:spPr>
                  </pic:pic>
                </a:graphicData>
              </a:graphic>
            </wp:inline>
          </w:drawing>
        </w:r>
      </w:ins>
    </w:p>
    <w:p w:rsidR="00204899" w:rsidRDefault="00204899" w:rsidP="00204899">
      <w:pPr>
        <w:pStyle w:val="ListParagraph"/>
        <w:numPr>
          <w:ilvl w:val="0"/>
          <w:numId w:val="44"/>
        </w:numPr>
        <w:rPr>
          <w:ins w:id="151" w:author="Lopez, Phylroy" w:date="2016-05-03T12:04:00Z"/>
        </w:rPr>
      </w:pPr>
      <w:ins w:id="152" w:author="Lopez, Phylroy" w:date="2016-05-03T12:04:00Z">
        <w:r>
          <w:t xml:space="preserve">To re-assign the space </w:t>
        </w:r>
        <w:proofErr w:type="gramStart"/>
        <w:r>
          <w:t>to  the</w:t>
        </w:r>
        <w:proofErr w:type="gramEnd"/>
        <w:r>
          <w:t xml:space="preserve"> zone, go to “My Model” and expand the “Thermal Zones” section.</w:t>
        </w:r>
      </w:ins>
    </w:p>
    <w:p w:rsidR="00204899" w:rsidRDefault="00204899" w:rsidP="00204899">
      <w:pPr>
        <w:pStyle w:val="ListParagraph"/>
        <w:numPr>
          <w:ilvl w:val="0"/>
          <w:numId w:val="44"/>
        </w:numPr>
        <w:rPr>
          <w:ins w:id="153" w:author="Lopez, Phylroy" w:date="2016-05-03T12:04:00Z"/>
        </w:rPr>
      </w:pPr>
      <w:ins w:id="154" w:author="Lopez, Phylroy" w:date="2016-05-03T12:04:00Z">
        <w:r>
          <w:t>Drag the “Thermal Zone 1” object to the Thermal Zone block for “Space 101”</w:t>
        </w:r>
      </w:ins>
    </w:p>
    <w:p w:rsidR="00204899" w:rsidRDefault="00204899" w:rsidP="00204899">
      <w:pPr>
        <w:pStyle w:val="ListParagraph"/>
        <w:ind w:left="360"/>
        <w:rPr>
          <w:ins w:id="155" w:author="Lopez, Phylroy" w:date="2016-05-03T12:04:00Z"/>
        </w:rPr>
      </w:pPr>
      <w:ins w:id="156" w:author="Lopez, Phylroy" w:date="2016-05-03T12:04:00Z">
        <w:r>
          <w:rPr>
            <w:noProof/>
            <w:lang w:val="en-CA" w:eastAsia="en-CA"/>
          </w:rPr>
          <mc:AlternateContent>
            <mc:Choice Requires="wps">
              <w:drawing>
                <wp:inline distT="0" distB="0" distL="0" distR="0" wp14:anchorId="04F96F14" wp14:editId="70270391">
                  <wp:extent cx="5029200" cy="483235"/>
                  <wp:effectExtent l="9525" t="11430" r="9525" b="29210"/>
                  <wp:docPr id="28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8323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204899">
                              <w:r w:rsidRPr="00BE5979">
                                <w:t>Tip</w:t>
                              </w:r>
                              <w:r>
                                <w:t>:</w:t>
                              </w:r>
                              <w:r w:rsidRPr="00BE5979">
                                <w:t xml:space="preserve"> </w:t>
                              </w:r>
                              <w:r w:rsidRPr="006B0796">
                                <w:t xml:space="preserve">If a space </w:t>
                              </w:r>
                              <w:r>
                                <w:t>is not</w:t>
                              </w:r>
                              <w:r w:rsidRPr="006B0796">
                                <w:t xml:space="preserve"> part of a thermal zone, the</w:t>
                              </w:r>
                              <w:r>
                                <w:t>n</w:t>
                              </w:r>
                              <w:r w:rsidRPr="006B0796">
                                <w:t xml:space="preserve"> that space </w:t>
                              </w:r>
                              <w:r>
                                <w:t>will not</w:t>
                              </w:r>
                              <w:r w:rsidRPr="006B0796">
                                <w:t xml:space="preserve"> be part of the </w:t>
                              </w:r>
                              <w:proofErr w:type="spellStart"/>
                              <w:r w:rsidRPr="006B0796">
                                <w:t>EnergyPlus</w:t>
                              </w:r>
                              <w:proofErr w:type="spellEnd"/>
                              <w:r w:rsidRPr="006B0796">
                                <w:t xml:space="preserve"> simulation</w:t>
                              </w:r>
                              <w:r>
                                <w:t>.</w:t>
                              </w:r>
                            </w:p>
                            <w:p w:rsidR="00204899" w:rsidRPr="00BE5979" w:rsidRDefault="00204899" w:rsidP="00204899"/>
                          </w:txbxContent>
                        </wps:txbx>
                        <wps:bodyPr rot="0" vert="horz" wrap="square" lIns="91440" tIns="45720" rIns="91440" bIns="45720" anchor="t" anchorCtr="0" upright="1">
                          <a:noAutofit/>
                        </wps:bodyPr>
                      </wps:wsp>
                    </a:graphicData>
                  </a:graphic>
                </wp:inline>
              </w:drawing>
            </mc:Choice>
            <mc:Fallback>
              <w:pict>
                <v:shape id="Text Box 32" o:spid="_x0000_s1040" type="#_x0000_t202" style="width:396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" fillcolor="#d6e3bc [1302]" strokecolor="#c2d69b [1942]" strokeweight="1pt">
                  <v:fill color2="#d6e3bc" focus="100%" type="gradient"/>
                  <v:shadow on="t" color="#4e6128 [1606]" opacity=".5" offset="1pt"/>
                  <v:textbox>
                    <w:txbxContent>
                      <w:p w:rsidR="00204899" w:rsidRPr="006B0796" w:rsidRDefault="00204899" w:rsidP="00204899">
                        <w:r w:rsidRPr="00BE5979">
                          <w:t>Tip</w:t>
                        </w:r>
                        <w:r>
                          <w:t>:</w:t>
                        </w:r>
                        <w:r w:rsidRPr="00BE5979">
                          <w:t xml:space="preserve"> </w:t>
                        </w:r>
                        <w:r w:rsidRPr="006B0796">
                          <w:t xml:space="preserve">If a space </w:t>
                        </w:r>
                        <w:r>
                          <w:t>is not</w:t>
                        </w:r>
                        <w:r w:rsidRPr="006B0796">
                          <w:t xml:space="preserve"> part of a thermal zone, the</w:t>
                        </w:r>
                        <w:r>
                          <w:t>n</w:t>
                        </w:r>
                        <w:r w:rsidRPr="006B0796">
                          <w:t xml:space="preserve"> that space </w:t>
                        </w:r>
                        <w:r>
                          <w:t>will not</w:t>
                        </w:r>
                        <w:r w:rsidRPr="006B0796">
                          <w:t xml:space="preserve"> be part of the </w:t>
                        </w:r>
                        <w:proofErr w:type="spellStart"/>
                        <w:r w:rsidRPr="006B0796">
                          <w:t>EnergyPlus</w:t>
                        </w:r>
                        <w:proofErr w:type="spellEnd"/>
                        <w:r w:rsidRPr="006B0796">
                          <w:t xml:space="preserve"> simulation</w:t>
                        </w:r>
                        <w:r>
                          <w:t>.</w:t>
                        </w:r>
                      </w:p>
                      <w:p w:rsidR="00204899" w:rsidRPr="00BE5979" w:rsidRDefault="00204899" w:rsidP="00204899"/>
                    </w:txbxContent>
                  </v:textbox>
                  <w10:anchorlock/>
                </v:shape>
              </w:pict>
            </mc:Fallback>
          </mc:AlternateContent>
        </w:r>
      </w:ins>
    </w:p>
    <w:p w:rsidR="00204899" w:rsidRDefault="00204899" w:rsidP="00204899">
      <w:pPr>
        <w:rPr>
          <w:ins w:id="157" w:author="Lopez, Phylroy" w:date="2016-05-03T12:04:00Z"/>
        </w:rPr>
      </w:pPr>
      <w:ins w:id="158" w:author="Lopez, Phylroy" w:date="2016-05-03T12:04:00Z">
        <w:r>
          <w:rPr>
            <w:noProof/>
            <w:lang w:val="en-CA" w:eastAsia="en-CA"/>
          </w:rPr>
          <w:t xml:space="preserve"> </w:t>
        </w:r>
      </w:ins>
    </w:p>
    <w:p w:rsidR="00204899" w:rsidRDefault="00204899" w:rsidP="00204899">
      <w:pPr>
        <w:rPr>
          <w:ins w:id="159" w:author="Lopez, Phylroy" w:date="2016-05-03T12:04:00Z"/>
        </w:rPr>
      </w:pPr>
      <w:ins w:id="160" w:author="Lopez, Phylroy" w:date="2016-05-03T12:04:00Z">
        <w:r>
          <w:rPr>
            <w:noProof/>
            <w:lang w:val="en-CA" w:eastAsia="en-CA"/>
          </w:rPr>
          <w:drawing>
            <wp:inline distT="0" distB="0" distL="0" distR="0" wp14:anchorId="4764924D" wp14:editId="784D7500">
              <wp:extent cx="6854190" cy="3314375"/>
              <wp:effectExtent l="19050" t="0" r="3810" b="0"/>
              <wp:docPr id="7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cstate="print"/>
                      <a:srcRect/>
                      <a:stretch>
                        <a:fillRect/>
                      </a:stretch>
                    </pic:blipFill>
                    <pic:spPr bwMode="auto">
                      <a:xfrm>
                        <a:off x="0" y="0"/>
                        <a:ext cx="6868099" cy="3321101"/>
                      </a:xfrm>
                      <a:prstGeom prst="rect">
                        <a:avLst/>
                      </a:prstGeom>
                      <a:noFill/>
                      <a:ln w="9525">
                        <a:noFill/>
                        <a:miter lim="800000"/>
                        <a:headEnd/>
                        <a:tailEnd/>
                      </a:ln>
                    </pic:spPr>
                  </pic:pic>
                </a:graphicData>
              </a:graphic>
            </wp:inline>
          </w:drawing>
        </w:r>
      </w:ins>
    </w:p>
    <w:p w:rsidR="00204899" w:rsidRDefault="00204899" w:rsidP="00204899">
      <w:pPr>
        <w:pStyle w:val="ListParagraph"/>
        <w:ind w:left="360"/>
        <w:rPr>
          <w:ins w:id="161" w:author="Lopez, Phylroy" w:date="2016-05-03T12:04:00Z"/>
        </w:rPr>
      </w:pPr>
      <w:ins w:id="162" w:author="Lopez, Phylroy" w:date="2016-05-03T12:04:00Z">
        <w:r>
          <w:br/>
        </w:r>
      </w:ins>
    </w:p>
    <w:p w:rsidR="00204899" w:rsidRDefault="00204899" w:rsidP="0027509E">
      <w:pPr>
        <w:pStyle w:val="Heading2"/>
        <w:rPr>
          <w:ins w:id="163" w:author="Lopez, Phylroy" w:date="2016-05-03T12:04:00Z"/>
        </w:rPr>
        <w:pPrChange w:id="164" w:author="Lopez, Phylroy" w:date="2016-05-03T12:07:00Z">
          <w:pPr/>
        </w:pPrChange>
      </w:pPr>
      <w:ins w:id="165" w:author="Lopez, Phylroy" w:date="2016-05-03T12:04:00Z">
        <w:r>
          <w:t>Adjusting Lighting Loads</w:t>
        </w:r>
      </w:ins>
    </w:p>
    <w:p w:rsidR="00204899" w:rsidRDefault="00204899" w:rsidP="00204899">
      <w:pPr>
        <w:rPr>
          <w:ins w:id="166" w:author="Lopez, Phylroy" w:date="2016-05-03T12:04:00Z"/>
        </w:rPr>
      </w:pPr>
      <w:ins w:id="167" w:author="Lopez, Phylroy" w:date="2016-05-03T12:04:00Z">
        <w:r>
          <w:t xml:space="preserve">Sometimes you will need to adjust the load for a specific item. For example we would like to upgrade the lighting to a newer code standard, but keep the rest the same.  This is how you would do this using the interface. </w:t>
        </w:r>
      </w:ins>
    </w:p>
    <w:p w:rsidR="00204899" w:rsidRDefault="00204899" w:rsidP="00204899">
      <w:pPr>
        <w:pStyle w:val="ListParagraph"/>
        <w:numPr>
          <w:ilvl w:val="0"/>
          <w:numId w:val="45"/>
        </w:numPr>
        <w:rPr>
          <w:ins w:id="168" w:author="Lopez, Phylroy" w:date="2016-05-03T12:04:00Z"/>
        </w:rPr>
      </w:pPr>
      <w:ins w:id="169" w:author="Lopez, Phylroy" w:date="2016-05-03T12:04:00Z">
        <w:r>
          <w:t xml:space="preserve">Select the “Space Type“ tab </w:t>
        </w:r>
        <w:r>
          <w:rPr>
            <w:noProof/>
            <w:lang w:val="en-CA" w:eastAsia="en-CA"/>
          </w:rPr>
          <w:drawing>
            <wp:inline distT="0" distB="0" distL="0" distR="0" wp14:anchorId="33687596" wp14:editId="4973D063">
              <wp:extent cx="212271" cy="228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_space_types_tab.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2271" cy="228600"/>
                      </a:xfrm>
                      <a:prstGeom prst="rect">
                        <a:avLst/>
                      </a:prstGeom>
                    </pic:spPr>
                  </pic:pic>
                </a:graphicData>
              </a:graphic>
            </wp:inline>
          </w:drawing>
        </w:r>
        <w:r>
          <w:t xml:space="preserve"> </w:t>
        </w:r>
      </w:ins>
    </w:p>
    <w:p w:rsidR="00204899" w:rsidRDefault="00204899" w:rsidP="00204899">
      <w:pPr>
        <w:pStyle w:val="ListParagraph"/>
        <w:numPr>
          <w:ilvl w:val="0"/>
          <w:numId w:val="45"/>
        </w:numPr>
        <w:rPr>
          <w:ins w:id="170" w:author="Lopez, Phylroy" w:date="2016-05-03T12:04:00Z"/>
        </w:rPr>
      </w:pPr>
      <w:ins w:id="171" w:author="Lopez, Phylroy" w:date="2016-05-03T12:04:00Z">
        <w:r>
          <w:t xml:space="preserve">Go to the “Loads” area and choose “Lights” as the Load type filter. </w:t>
        </w:r>
      </w:ins>
    </w:p>
    <w:p w:rsidR="00204899" w:rsidRDefault="00204899" w:rsidP="00204899">
      <w:pPr>
        <w:pStyle w:val="ListParagraph"/>
        <w:numPr>
          <w:ilvl w:val="0"/>
          <w:numId w:val="45"/>
        </w:numPr>
        <w:rPr>
          <w:ins w:id="172" w:author="Lopez, Phylroy" w:date="2016-05-03T12:04:00Z"/>
        </w:rPr>
      </w:pPr>
      <w:ins w:id="173" w:author="Lopez, Phylroy" w:date="2016-05-03T12:04:00Z">
        <w:r>
          <w:t xml:space="preserve">Go to </w:t>
        </w:r>
        <w:proofErr w:type="spellStart"/>
        <w:r>
          <w:t>LrgHotel</w:t>
        </w:r>
        <w:proofErr w:type="spellEnd"/>
        <w:r>
          <w:t xml:space="preserve"> – Lobby” space type row and select the lobby lighting load name. </w:t>
        </w:r>
      </w:ins>
    </w:p>
    <w:p w:rsidR="00204899" w:rsidRDefault="00204899" w:rsidP="00204899">
      <w:pPr>
        <w:pStyle w:val="ListParagraph"/>
        <w:numPr>
          <w:ilvl w:val="0"/>
          <w:numId w:val="45"/>
        </w:numPr>
        <w:rPr>
          <w:ins w:id="174" w:author="Lopez, Phylroy" w:date="2016-05-03T12:04:00Z"/>
        </w:rPr>
      </w:pPr>
      <w:ins w:id="175" w:author="Lopez, Phylroy" w:date="2016-05-03T12:04:00Z">
        <w:r>
          <w:t xml:space="preserve">Click the “X” in the edit tab on the right to remove the load. (Figure ) </w:t>
        </w:r>
      </w:ins>
    </w:p>
    <w:p w:rsidR="00204899" w:rsidRDefault="00204899" w:rsidP="00204899">
      <w:pPr>
        <w:pStyle w:val="ListParagraph"/>
        <w:numPr>
          <w:ilvl w:val="0"/>
          <w:numId w:val="45"/>
        </w:numPr>
        <w:rPr>
          <w:ins w:id="176" w:author="Lopez, Phylroy" w:date="2016-05-03T12:04:00Z"/>
        </w:rPr>
      </w:pPr>
      <w:ins w:id="177" w:author="Lopez, Phylroy" w:date="2016-05-03T12:04:00Z">
        <w:r>
          <w:t>Find the “189.1 2009 Lrg-Hotel-CZ1-3 Lights Definition” and drag it to the empty (figure ()</w:t>
        </w:r>
      </w:ins>
    </w:p>
    <w:p w:rsidR="00204899" w:rsidRDefault="00204899" w:rsidP="00204899">
      <w:pPr>
        <w:keepNext/>
        <w:rPr>
          <w:ins w:id="178" w:author="Lopez, Phylroy" w:date="2016-05-03T12:04:00Z"/>
        </w:rPr>
      </w:pPr>
      <w:ins w:id="179" w:author="Lopez, Phylroy" w:date="2016-05-03T12:04:00Z">
        <w:r>
          <w:rPr>
            <w:noProof/>
            <w:lang w:val="en-CA" w:eastAsia="en-CA"/>
          </w:rPr>
          <w:drawing>
            <wp:inline distT="0" distB="0" distL="0" distR="0" wp14:anchorId="3CDA1D72" wp14:editId="16A87B07">
              <wp:extent cx="6889417" cy="3708889"/>
              <wp:effectExtent l="19050" t="0" r="6683" b="0"/>
              <wp:docPr id="7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1" cstate="print"/>
                      <a:srcRect/>
                      <a:stretch>
                        <a:fillRect/>
                      </a:stretch>
                    </pic:blipFill>
                    <pic:spPr bwMode="auto">
                      <a:xfrm>
                        <a:off x="0" y="0"/>
                        <a:ext cx="6892008" cy="3710284"/>
                      </a:xfrm>
                      <a:prstGeom prst="rect">
                        <a:avLst/>
                      </a:prstGeom>
                      <a:noFill/>
                      <a:ln w="9525">
                        <a:noFill/>
                        <a:miter lim="800000"/>
                        <a:headEnd/>
                        <a:tailEnd/>
                      </a:ln>
                    </pic:spPr>
                  </pic:pic>
                </a:graphicData>
              </a:graphic>
            </wp:inline>
          </w:drawing>
        </w:r>
      </w:ins>
    </w:p>
    <w:p w:rsidR="00204899" w:rsidRDefault="00204899" w:rsidP="00204899">
      <w:pPr>
        <w:pStyle w:val="Caption"/>
        <w:jc w:val="center"/>
        <w:rPr>
          <w:ins w:id="180" w:author="Lopez, Phylroy" w:date="2016-05-03T12:04:00Z"/>
        </w:rPr>
      </w:pPr>
      <w:proofErr w:type="gramStart"/>
      <w:ins w:id="181" w:author="Lopez, Phylroy" w:date="2016-05-03T12:04:00Z">
        <w:r>
          <w:t xml:space="preserve">Figure </w:t>
        </w:r>
        <w:r>
          <w:fldChar w:fldCharType="begin"/>
        </w:r>
        <w:r>
          <w:instrText xml:space="preserve"> STYLEREF 1 \s </w:instrText>
        </w:r>
        <w:r>
          <w:fldChar w:fldCharType="separate"/>
        </w:r>
        <w:r>
          <w:rPr>
            <w:noProof/>
          </w:rPr>
          <w:t>5</w:t>
        </w:r>
        <w:r>
          <w:rPr>
            <w:noProof/>
          </w:rPr>
          <w:fldChar w:fldCharType="end"/>
        </w:r>
        <w:r>
          <w:t>.</w:t>
        </w:r>
        <w:proofErr w:type="gramEnd"/>
        <w:r>
          <w:fldChar w:fldCharType="begin"/>
        </w:r>
        <w:r>
          <w:instrText xml:space="preserve"> SEQ Figure \* ARABIC \s 1 </w:instrText>
        </w:r>
        <w:r>
          <w:fldChar w:fldCharType="separate"/>
        </w:r>
        <w:r>
          <w:rPr>
            <w:noProof/>
          </w:rPr>
          <w:t>3</w:t>
        </w:r>
        <w:r>
          <w:fldChar w:fldCharType="end"/>
        </w:r>
        <w:r>
          <w:t xml:space="preserve"> - Adding</w:t>
        </w:r>
        <w:r w:rsidRPr="00C87F95">
          <w:t xml:space="preserve"> an internal load </w:t>
        </w:r>
        <w:r>
          <w:t>to</w:t>
        </w:r>
        <w:r w:rsidRPr="00C87F95">
          <w:t xml:space="preserve"> a space type in the space types tab</w:t>
        </w:r>
      </w:ins>
    </w:p>
    <w:p w:rsidR="00204899" w:rsidRDefault="00204899" w:rsidP="00204899">
      <w:pPr>
        <w:rPr>
          <w:ins w:id="182" w:author="Lopez, Phylroy" w:date="2016-05-03T12:04:00Z"/>
        </w:rPr>
      </w:pPr>
      <w:ins w:id="183" w:author="Lopez, Phylroy" w:date="2016-05-03T12:04:00Z">
        <w:r>
          <w:rPr>
            <w:noProof/>
            <w:lang w:val="en-CA" w:eastAsia="en-CA"/>
          </w:rPr>
          <w:drawing>
            <wp:inline distT="0" distB="0" distL="0" distR="0" wp14:anchorId="0904F460" wp14:editId="1E1FC37F">
              <wp:extent cx="6875262" cy="3701269"/>
              <wp:effectExtent l="19050" t="0" r="1788"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2" cstate="print"/>
                      <a:srcRect/>
                      <a:stretch>
                        <a:fillRect/>
                      </a:stretch>
                    </pic:blipFill>
                    <pic:spPr bwMode="auto">
                      <a:xfrm>
                        <a:off x="0" y="0"/>
                        <a:ext cx="6877848" cy="3702661"/>
                      </a:xfrm>
                      <a:prstGeom prst="rect">
                        <a:avLst/>
                      </a:prstGeom>
                      <a:noFill/>
                      <a:ln w="9525">
                        <a:noFill/>
                        <a:miter lim="800000"/>
                        <a:headEnd/>
                        <a:tailEnd/>
                      </a:ln>
                    </pic:spPr>
                  </pic:pic>
                </a:graphicData>
              </a:graphic>
            </wp:inline>
          </w:drawing>
        </w:r>
      </w:ins>
    </w:p>
    <w:p w:rsidR="0027509E" w:rsidRDefault="0027509E" w:rsidP="0027509E">
      <w:pPr>
        <w:pStyle w:val="Caption"/>
        <w:jc w:val="center"/>
        <w:rPr>
          <w:ins w:id="184" w:author="Lopez, Phylroy" w:date="2016-05-03T12:07:00Z"/>
        </w:rPr>
      </w:pPr>
      <w:proofErr w:type="gramStart"/>
      <w:ins w:id="185" w:author="Lopez, Phylroy" w:date="2016-05-03T12:07:00Z">
        <w:r>
          <w:t xml:space="preserve">Figure </w:t>
        </w:r>
        <w:r>
          <w:fldChar w:fldCharType="begin"/>
        </w:r>
        <w:r>
          <w:instrText xml:space="preserve"> STYLEREF 1 \s </w:instrText>
        </w:r>
        <w:r>
          <w:fldChar w:fldCharType="separate"/>
        </w:r>
        <w:r>
          <w:rPr>
            <w:noProof/>
          </w:rPr>
          <w:t>5</w:t>
        </w:r>
        <w:r>
          <w:rPr>
            <w:noProof/>
          </w:rPr>
          <w:fldChar w:fldCharType="end"/>
        </w:r>
        <w:r>
          <w:t>.</w:t>
        </w:r>
        <w:proofErr w:type="gramEnd"/>
        <w:r>
          <w:fldChar w:fldCharType="begin"/>
        </w:r>
        <w:r>
          <w:instrText xml:space="preserve"> SEQ Figure \* ARABIC \s 1 </w:instrText>
        </w:r>
        <w:r>
          <w:fldChar w:fldCharType="separate"/>
        </w:r>
        <w:r>
          <w:rPr>
            <w:noProof/>
          </w:rPr>
          <w:t>3</w:t>
        </w:r>
        <w:r>
          <w:fldChar w:fldCharType="end"/>
        </w:r>
        <w:r>
          <w:t xml:space="preserve"> - Adding</w:t>
        </w:r>
        <w:r w:rsidRPr="00C87F95">
          <w:t xml:space="preserve"> an internal load </w:t>
        </w:r>
        <w:r>
          <w:t>to</w:t>
        </w:r>
        <w:r w:rsidRPr="00C87F95">
          <w:t xml:space="preserve"> a space type in the space types tab</w:t>
        </w:r>
      </w:ins>
    </w:p>
    <w:p w:rsidR="00204899" w:rsidRDefault="00204899" w:rsidP="00204899">
      <w:pPr>
        <w:rPr>
          <w:ins w:id="186" w:author="Lopez, Phylroy" w:date="2016-05-03T12:04:00Z"/>
        </w:rPr>
      </w:pPr>
    </w:p>
    <w:p w:rsidR="00204899" w:rsidRDefault="00204899" w:rsidP="00204899">
      <w:pPr>
        <w:rPr>
          <w:ins w:id="187" w:author="Lopez, Phylroy" w:date="2016-05-03T12:04:00Z"/>
        </w:rPr>
      </w:pPr>
    </w:p>
    <w:p w:rsidR="00204899" w:rsidRDefault="00204899" w:rsidP="00204899">
      <w:pPr>
        <w:rPr>
          <w:ins w:id="188" w:author="Lopez, Phylroy" w:date="2016-05-03T12:04:00Z"/>
          <w:noProof/>
          <w:lang w:val="en-CA" w:eastAsia="en-CA"/>
        </w:rPr>
      </w:pPr>
      <w:ins w:id="189" w:author="Lopez, Phylroy" w:date="2016-05-03T12:04:00Z">
        <w:r>
          <w:rPr>
            <w:noProof/>
            <w:lang w:val="en-CA" w:eastAsia="en-CA"/>
          </w:rPr>
          <mc:AlternateContent>
            <mc:Choice Requires="wps">
              <w:drawing>
                <wp:inline distT="0" distB="0" distL="0" distR="0" wp14:anchorId="1C6FCF38" wp14:editId="086D52D7">
                  <wp:extent cx="5029200" cy="280035"/>
                  <wp:effectExtent l="9525" t="9525" r="9525" b="24765"/>
                  <wp:docPr id="28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8003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204899">
                              <w:pPr>
                                <w:rPr>
                                  <w:i/>
                                  <w:color w:val="943634" w:themeColor="accent2" w:themeShade="BF"/>
                                </w:rPr>
                              </w:pPr>
                              <w:r w:rsidRPr="00BE5979">
                                <w:t>Tip</w:t>
                              </w:r>
                              <w:r>
                                <w:t>:</w:t>
                              </w:r>
                              <w:r w:rsidRPr="00BE5979">
                                <w:t xml:space="preserve"> </w:t>
                              </w:r>
                              <w:r w:rsidRPr="006B0796">
                                <w:t xml:space="preserve">You can grab the handle at the end of the left pane to widen it. </w:t>
                              </w:r>
                            </w:p>
                            <w:p w:rsidR="00204899" w:rsidRPr="006B0796" w:rsidRDefault="00204899" w:rsidP="00204899"/>
                            <w:p w:rsidR="00204899" w:rsidRPr="00BE5979" w:rsidRDefault="00204899" w:rsidP="00204899"/>
                          </w:txbxContent>
                        </wps:txbx>
                        <wps:bodyPr rot="0" vert="horz" wrap="square" lIns="91440" tIns="45720" rIns="91440" bIns="45720" anchor="t" anchorCtr="0" upright="1">
                          <a:noAutofit/>
                        </wps:bodyPr>
                      </wps:wsp>
                    </a:graphicData>
                  </a:graphic>
                </wp:inline>
              </w:drawing>
            </mc:Choice>
            <mc:Fallback>
              <w:pict>
                <v:shape id="Text Box 31" o:spid="_x0000_s1041" type="#_x0000_t202" style="width:396pt;height:2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" fillcolor="#d6e3bc [1302]" strokecolor="#c2d69b [1942]" strokeweight="1pt">
                  <v:fill color2="#d6e3bc" focus="100%" type="gradient"/>
                  <v:shadow on="t" color="#4e6128 [1606]" opacity=".5" offset="1pt"/>
                  <v:textbox>
                    <w:txbxContent>
                      <w:p w:rsidR="00204899" w:rsidRPr="006B0796" w:rsidRDefault="00204899" w:rsidP="00204899">
                        <w:pPr>
                          <w:rPr>
                            <w:i/>
                            <w:color w:val="943634" w:themeColor="accent2" w:themeShade="BF"/>
                          </w:rPr>
                        </w:pPr>
                        <w:r w:rsidRPr="00BE5979">
                          <w:t>Tip</w:t>
                        </w:r>
                        <w:r>
                          <w:t>:</w:t>
                        </w:r>
                        <w:r w:rsidRPr="00BE5979">
                          <w:t xml:space="preserve"> </w:t>
                        </w:r>
                        <w:r w:rsidRPr="006B0796">
                          <w:t xml:space="preserve">You can grab the handle at the end of the left pane to widen it. </w:t>
                        </w:r>
                      </w:p>
                      <w:p w:rsidR="00204899" w:rsidRPr="006B0796" w:rsidRDefault="00204899" w:rsidP="00204899"/>
                      <w:p w:rsidR="00204899" w:rsidRPr="00BE5979" w:rsidRDefault="00204899" w:rsidP="00204899"/>
                    </w:txbxContent>
                  </v:textbox>
                  <w10:anchorlock/>
                </v:shape>
              </w:pict>
            </mc:Fallback>
          </mc:AlternateContent>
        </w:r>
        <w:r>
          <w:rPr>
            <w:noProof/>
            <w:lang w:val="en-CA" w:eastAsia="en-CA"/>
          </w:rPr>
          <mc:AlternateContent>
            <mc:Choice Requires="wps">
              <w:drawing>
                <wp:inline distT="0" distB="0" distL="0" distR="0" wp14:anchorId="650FBE1F" wp14:editId="27FD980F">
                  <wp:extent cx="5029200" cy="480060"/>
                  <wp:effectExtent l="9525" t="9525" r="9525" b="24765"/>
                  <wp:docPr id="28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8006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204899">
                              <w:pPr>
                                <w:rPr>
                                  <w:i/>
                                  <w:color w:val="943634" w:themeColor="accent2" w:themeShade="BF"/>
                                </w:rPr>
                              </w:pPr>
                              <w:r w:rsidRPr="00BE5979">
                                <w:t>Tip</w:t>
                              </w:r>
                              <w:r>
                                <w:t>:</w:t>
                              </w:r>
                              <w:r w:rsidRPr="00BE5979">
                                <w:t xml:space="preserve"> </w:t>
                              </w:r>
                              <w:r>
                                <w:t>Y</w:t>
                              </w:r>
                              <w:r w:rsidRPr="006B0796">
                                <w:t xml:space="preserve">ou </w:t>
                              </w:r>
                              <w:r>
                                <w:t xml:space="preserve">can also add (rather than replace) a </w:t>
                              </w:r>
                              <w:r w:rsidRPr="006B0796">
                                <w:t>lighting object</w:t>
                              </w:r>
                              <w:r>
                                <w:t>. Spaces can have multiple load objects of a single type.</w:t>
                              </w:r>
                            </w:p>
                            <w:p w:rsidR="00204899" w:rsidRPr="006B0796" w:rsidRDefault="00204899" w:rsidP="00204899"/>
                            <w:p w:rsidR="00204899" w:rsidRPr="00BE5979" w:rsidRDefault="00204899" w:rsidP="00204899"/>
                          </w:txbxContent>
                        </wps:txbx>
                        <wps:bodyPr rot="0" vert="horz" wrap="square" lIns="91440" tIns="45720" rIns="91440" bIns="45720" anchor="t" anchorCtr="0" upright="1">
                          <a:noAutofit/>
                        </wps:bodyPr>
                      </wps:wsp>
                    </a:graphicData>
                  </a:graphic>
                </wp:inline>
              </w:drawing>
            </mc:Choice>
            <mc:Fallback>
              <w:pict>
                <v:shape id="Text Box 30" o:spid="_x0000_s1042" type="#_x0000_t202" style="width:396pt;height:3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" fillcolor="#d6e3bc [1302]" strokecolor="#c2d69b [1942]" strokeweight="1pt">
                  <v:fill color2="#d6e3bc" focus="100%" type="gradient"/>
                  <v:shadow on="t" color="#4e6128 [1606]" opacity=".5" offset="1pt"/>
                  <v:textbox>
                    <w:txbxContent>
                      <w:p w:rsidR="00204899" w:rsidRPr="006B0796" w:rsidRDefault="00204899" w:rsidP="00204899">
                        <w:pPr>
                          <w:rPr>
                            <w:i/>
                            <w:color w:val="943634" w:themeColor="accent2" w:themeShade="BF"/>
                          </w:rPr>
                        </w:pPr>
                        <w:r w:rsidRPr="00BE5979">
                          <w:t>Tip</w:t>
                        </w:r>
                        <w:r>
                          <w:t>:</w:t>
                        </w:r>
                        <w:r w:rsidRPr="00BE5979">
                          <w:t xml:space="preserve"> </w:t>
                        </w:r>
                        <w:r>
                          <w:t>Y</w:t>
                        </w:r>
                        <w:r w:rsidRPr="006B0796">
                          <w:t xml:space="preserve">ou </w:t>
                        </w:r>
                        <w:r>
                          <w:t xml:space="preserve">can also add (rather than replace) a </w:t>
                        </w:r>
                        <w:r w:rsidRPr="006B0796">
                          <w:t>lighting object</w:t>
                        </w:r>
                        <w:r>
                          <w:t>. Spaces can have multiple load objects of a single type.</w:t>
                        </w:r>
                      </w:p>
                      <w:p w:rsidR="00204899" w:rsidRPr="006B0796" w:rsidRDefault="00204899" w:rsidP="00204899"/>
                      <w:p w:rsidR="00204899" w:rsidRPr="00BE5979" w:rsidRDefault="00204899" w:rsidP="00204899"/>
                    </w:txbxContent>
                  </v:textbox>
                  <w10:anchorlock/>
                </v:shape>
              </w:pict>
            </mc:Fallback>
          </mc:AlternateContent>
        </w:r>
        <w:r>
          <w:rPr>
            <w:noProof/>
            <w:lang w:val="en-CA" w:eastAsia="en-CA"/>
          </w:rPr>
          <mc:AlternateContent>
            <mc:Choice Requires="wps">
              <w:drawing>
                <wp:inline distT="0" distB="0" distL="0" distR="0" wp14:anchorId="46BF4766" wp14:editId="3322E6A0">
                  <wp:extent cx="5029200" cy="457200"/>
                  <wp:effectExtent l="9525" t="9525" r="9525" b="28575"/>
                  <wp:docPr id="28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5720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204899">
                              <w:pPr>
                                <w:rPr>
                                  <w:i/>
                                  <w:color w:val="943634" w:themeColor="accent2" w:themeShade="BF"/>
                                </w:rPr>
                              </w:pPr>
                              <w:r w:rsidRPr="00BE5979">
                                <w:t>Tip</w:t>
                              </w:r>
                              <w:r>
                                <w:t>:</w:t>
                              </w:r>
                              <w:r w:rsidRPr="00BE5979">
                                <w:t xml:space="preserve"> </w:t>
                              </w:r>
                              <w:r>
                                <w:t>Schedules for internal loads can be inherited from a schedule set or hard assigned.</w:t>
                              </w:r>
                            </w:p>
                            <w:p w:rsidR="00204899" w:rsidRPr="006B0796" w:rsidRDefault="00204899" w:rsidP="00204899"/>
                            <w:p w:rsidR="00204899" w:rsidRPr="00BE5979" w:rsidRDefault="00204899" w:rsidP="00204899"/>
                          </w:txbxContent>
                        </wps:txbx>
                        <wps:bodyPr rot="0" vert="horz" wrap="square" lIns="91440" tIns="45720" rIns="91440" bIns="45720" anchor="t" anchorCtr="0" upright="1">
                          <a:noAutofit/>
                        </wps:bodyPr>
                      </wps:wsp>
                    </a:graphicData>
                  </a:graphic>
                </wp:inline>
              </w:drawing>
            </mc:Choice>
            <mc:Fallback>
              <w:pict>
                <v:shape id="Text Box 29" o:spid="_x0000_s1043" type="#_x0000_t202" style="width:39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" fillcolor="#d6e3bc [1302]" strokecolor="#c2d69b [1942]" strokeweight="1pt">
                  <v:fill color2="#d6e3bc" focus="100%" type="gradient"/>
                  <v:shadow on="t" color="#4e6128 [1606]" opacity=".5" offset="1pt"/>
                  <v:textbox>
                    <w:txbxContent>
                      <w:p w:rsidR="00204899" w:rsidRPr="006B0796" w:rsidRDefault="00204899" w:rsidP="00204899">
                        <w:pPr>
                          <w:rPr>
                            <w:i/>
                            <w:color w:val="943634" w:themeColor="accent2" w:themeShade="BF"/>
                          </w:rPr>
                        </w:pPr>
                        <w:r w:rsidRPr="00BE5979">
                          <w:t>Tip</w:t>
                        </w:r>
                        <w:r>
                          <w:t>:</w:t>
                        </w:r>
                        <w:r w:rsidRPr="00BE5979">
                          <w:t xml:space="preserve"> </w:t>
                        </w:r>
                        <w:r>
                          <w:t>Schedules for internal loads can be inherited from a schedule set or hard assigned.</w:t>
                        </w:r>
                      </w:p>
                      <w:p w:rsidR="00204899" w:rsidRPr="006B0796" w:rsidRDefault="00204899" w:rsidP="00204899"/>
                      <w:p w:rsidR="00204899" w:rsidRPr="00BE5979" w:rsidRDefault="00204899" w:rsidP="00204899"/>
                    </w:txbxContent>
                  </v:textbox>
                  <w10:anchorlock/>
                </v:shape>
              </w:pict>
            </mc:Fallback>
          </mc:AlternateContent>
        </w:r>
      </w:ins>
    </w:p>
    <w:p w:rsidR="00204899" w:rsidRDefault="00204899" w:rsidP="00204899">
      <w:pPr>
        <w:jc w:val="center"/>
        <w:rPr>
          <w:ins w:id="190" w:author="Lopez, Phylroy" w:date="2016-05-03T12:04:00Z"/>
          <w:noProof/>
          <w:lang w:val="en-CA" w:eastAsia="en-CA"/>
        </w:rPr>
      </w:pPr>
    </w:p>
    <w:p w:rsidR="00204899" w:rsidRDefault="00204899" w:rsidP="0027509E">
      <w:pPr>
        <w:pStyle w:val="Heading1"/>
        <w:rPr>
          <w:ins w:id="191" w:author="Lopez, Phylroy" w:date="2016-05-03T12:04:00Z"/>
        </w:rPr>
        <w:pPrChange w:id="192" w:author="Lopez, Phylroy" w:date="2016-05-03T12:11:00Z">
          <w:pPr>
            <w:pStyle w:val="Heading2"/>
          </w:pPr>
        </w:pPrChange>
      </w:pPr>
      <w:ins w:id="193" w:author="Lopez, Phylroy" w:date="2016-05-03T12:04:00Z">
        <w:r w:rsidRPr="002E4171">
          <w:t>Add HVAC Systems</w:t>
        </w:r>
      </w:ins>
    </w:p>
    <w:p w:rsidR="00204899" w:rsidRPr="0027509E" w:rsidRDefault="00EF67E6" w:rsidP="0027509E">
      <w:pPr>
        <w:pStyle w:val="Heading2"/>
        <w:rPr>
          <w:ins w:id="194" w:author="Lopez, Phylroy" w:date="2016-05-03T12:04:00Z"/>
          <w:rPrChange w:id="195" w:author="Lopez, Phylroy" w:date="2016-05-03T12:15:00Z">
            <w:rPr>
              <w:ins w:id="196" w:author="Lopez, Phylroy" w:date="2016-05-03T12:04:00Z"/>
            </w:rPr>
          </w:rPrChange>
        </w:rPr>
        <w:pPrChange w:id="197" w:author="Lopez, Phylroy" w:date="2016-05-03T12:15:00Z">
          <w:pPr>
            <w:pStyle w:val="Heading4"/>
          </w:pPr>
        </w:pPrChange>
      </w:pPr>
      <w:ins w:id="198" w:author="Lopez, Phylroy" w:date="2016-05-03T12:22:00Z">
        <w:r>
          <w:t>Zonal and Plant Systems</w:t>
        </w:r>
      </w:ins>
    </w:p>
    <w:p w:rsidR="00EF67E6" w:rsidRDefault="0027509E" w:rsidP="00204899">
      <w:pPr>
        <w:rPr>
          <w:ins w:id="199" w:author="Lopez, Phylroy" w:date="2016-05-03T12:23:00Z"/>
        </w:rPr>
      </w:pPr>
      <w:ins w:id="200" w:author="Lopez, Phylroy" w:date="2016-05-03T12:11:00Z">
        <w:r>
          <w:t xml:space="preserve">Until now we have been using what is called the ideal </w:t>
        </w:r>
      </w:ins>
      <w:ins w:id="201" w:author="Lopez, Phylroy" w:date="2016-05-03T12:15:00Z">
        <w:r w:rsidR="00EF67E6">
          <w:t>HVAC</w:t>
        </w:r>
      </w:ins>
      <w:ins w:id="202" w:author="Lopez, Phylroy" w:date="2016-05-03T12:11:00Z">
        <w:r>
          <w:t xml:space="preserve"> system of energy plus.</w:t>
        </w:r>
      </w:ins>
      <w:ins w:id="203" w:author="Lopez, Phylroy" w:date="2016-05-03T12:15:00Z">
        <w:r w:rsidR="00EF67E6">
          <w:t xml:space="preserve"> This means the heating and cooling loads will all be met by a district energy system.</w:t>
        </w:r>
      </w:ins>
      <w:ins w:id="204" w:author="Lopez, Phylroy" w:date="2016-05-03T12:11:00Z">
        <w:r>
          <w:t xml:space="preserve"> </w:t>
        </w:r>
      </w:ins>
    </w:p>
    <w:p w:rsidR="00EF67E6" w:rsidRDefault="00EF67E6" w:rsidP="00EF67E6">
      <w:pPr>
        <w:pStyle w:val="Heading3"/>
        <w:rPr>
          <w:ins w:id="205" w:author="Lopez, Phylroy" w:date="2016-05-03T12:23:00Z"/>
        </w:rPr>
        <w:pPrChange w:id="206" w:author="Lopez, Phylroy" w:date="2016-05-03T12:23:00Z">
          <w:pPr/>
        </w:pPrChange>
      </w:pPr>
      <w:ins w:id="207" w:author="Lopez, Phylroy" w:date="2016-05-03T12:23:00Z">
        <w:r>
          <w:t>Adding Zonal Systems</w:t>
        </w:r>
      </w:ins>
    </w:p>
    <w:p w:rsidR="00204899" w:rsidRDefault="00204899" w:rsidP="00204899">
      <w:pPr>
        <w:rPr>
          <w:ins w:id="208" w:author="Lopez, Phylroy" w:date="2016-05-03T12:04:00Z"/>
        </w:rPr>
      </w:pPr>
      <w:ins w:id="209" w:author="Lopez, Phylroy" w:date="2016-05-03T12:04:00Z">
        <w:r>
          <w:t>Let</w:t>
        </w:r>
      </w:ins>
      <w:ins w:id="210" w:author="Lopez, Phylroy" w:date="2016-05-03T12:16:00Z">
        <w:r w:rsidR="00EF67E6">
          <w:t>’</w:t>
        </w:r>
      </w:ins>
      <w:ins w:id="211" w:author="Lopez, Phylroy" w:date="2016-05-03T12:15:00Z">
        <w:r w:rsidR="00EF67E6">
          <w:t>s</w:t>
        </w:r>
      </w:ins>
      <w:ins w:id="212" w:author="Lopez, Phylroy" w:date="2016-05-03T12:04:00Z">
        <w:r>
          <w:t xml:space="preserve"> perform assignment of some zonal systems t</w:t>
        </w:r>
        <w:r w:rsidR="00EF67E6">
          <w:t xml:space="preserve">o some zones.  In this example </w:t>
        </w:r>
      </w:ins>
      <w:ins w:id="213" w:author="Lopez, Phylroy" w:date="2016-05-03T12:23:00Z">
        <w:r w:rsidR="00EF67E6">
          <w:t>we will add a</w:t>
        </w:r>
      </w:ins>
      <w:ins w:id="214" w:author="Lopez, Phylroy" w:date="2016-05-03T12:04:00Z">
        <w:r>
          <w:t xml:space="preserve"> couple of PTHP to Thermal Zones 1 &amp; 2</w:t>
        </w:r>
      </w:ins>
    </w:p>
    <w:p w:rsidR="00204899" w:rsidRDefault="00204899" w:rsidP="00204899">
      <w:pPr>
        <w:pStyle w:val="ListParagraph"/>
        <w:numPr>
          <w:ilvl w:val="0"/>
          <w:numId w:val="46"/>
        </w:numPr>
        <w:rPr>
          <w:ins w:id="215" w:author="Lopez, Phylroy" w:date="2016-05-03T12:04:00Z"/>
        </w:rPr>
      </w:pPr>
      <w:ins w:id="216" w:author="Lopez, Phylroy" w:date="2016-05-03T12:04:00Z">
        <w:r>
          <w:t xml:space="preserve">Click on the “Thermal Zones” tab. </w:t>
        </w:r>
        <w:r>
          <w:rPr>
            <w:noProof/>
            <w:lang w:val="en-CA" w:eastAsia="en-CA"/>
          </w:rPr>
          <w:drawing>
            <wp:inline distT="0" distB="0" distL="0" distR="0" wp14:anchorId="6AE8EE84" wp14:editId="051326DB">
              <wp:extent cx="210312" cy="228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_thermal_zone_tab.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0312" cy="228600"/>
                      </a:xfrm>
                      <a:prstGeom prst="rect">
                        <a:avLst/>
                      </a:prstGeom>
                    </pic:spPr>
                  </pic:pic>
                </a:graphicData>
              </a:graphic>
            </wp:inline>
          </w:drawing>
        </w:r>
      </w:ins>
    </w:p>
    <w:p w:rsidR="00204899" w:rsidRDefault="00204899" w:rsidP="00204899">
      <w:pPr>
        <w:pStyle w:val="ListParagraph"/>
        <w:numPr>
          <w:ilvl w:val="0"/>
          <w:numId w:val="46"/>
        </w:numPr>
        <w:rPr>
          <w:ins w:id="217" w:author="Lopez, Phylroy" w:date="2016-05-03T12:04:00Z"/>
        </w:rPr>
      </w:pPr>
      <w:ins w:id="218" w:author="Lopez, Phylroy" w:date="2016-05-03T12:04:00Z">
        <w:r>
          <w:t>Go to the “Library” tab in the right pane (</w:t>
        </w:r>
        <w:r>
          <w:fldChar w:fldCharType="begin"/>
        </w:r>
        <w:r>
          <w:instrText xml:space="preserve"> REF _Ref362615185 </w:instrText>
        </w:r>
        <w:r>
          <w:fldChar w:fldCharType="separate"/>
        </w:r>
        <w:r>
          <w:t xml:space="preserve">Figure </w:t>
        </w:r>
        <w:r>
          <w:rPr>
            <w:noProof/>
          </w:rPr>
          <w:t>6</w:t>
        </w:r>
        <w:r>
          <w:t>.</w:t>
        </w:r>
        <w:r>
          <w:rPr>
            <w:noProof/>
          </w:rPr>
          <w:t>1</w:t>
        </w:r>
        <w:r>
          <w:rPr>
            <w:noProof/>
          </w:rPr>
          <w:fldChar w:fldCharType="end"/>
        </w:r>
        <w:r>
          <w:t>).</w:t>
        </w:r>
      </w:ins>
    </w:p>
    <w:p w:rsidR="00204899" w:rsidRDefault="00204899" w:rsidP="00204899">
      <w:pPr>
        <w:pStyle w:val="ListParagraph"/>
        <w:numPr>
          <w:ilvl w:val="0"/>
          <w:numId w:val="46"/>
        </w:numPr>
        <w:rPr>
          <w:ins w:id="219" w:author="Lopez, Phylroy" w:date="2016-05-03T12:04:00Z"/>
        </w:rPr>
      </w:pPr>
      <w:ins w:id="220" w:author="Lopez, Phylroy" w:date="2016-05-03T12:04:00Z">
        <w:r>
          <w:t>Expand the “PTHP” section and drag the object to the “Zone Equipment” drop zone.</w:t>
        </w:r>
      </w:ins>
    </w:p>
    <w:p w:rsidR="00204899" w:rsidRDefault="00204899" w:rsidP="00204899">
      <w:pPr>
        <w:pStyle w:val="ListParagraph"/>
        <w:numPr>
          <w:ilvl w:val="0"/>
          <w:numId w:val="46"/>
        </w:numPr>
        <w:rPr>
          <w:ins w:id="221" w:author="Lopez, Phylroy" w:date="2016-05-03T12:04:00Z"/>
        </w:rPr>
      </w:pPr>
      <w:ins w:id="222" w:author="Lopez, Phylroy" w:date="2016-05-03T12:04:00Z">
        <w:r>
          <w:t>Repeat the previous step for “Thermal Zone 2”.</w:t>
        </w:r>
      </w:ins>
    </w:p>
    <w:p w:rsidR="00204899" w:rsidRDefault="00204899" w:rsidP="00204899">
      <w:pPr>
        <w:keepNext/>
        <w:rPr>
          <w:ins w:id="223" w:author="Lopez, Phylroy" w:date="2016-05-03T12:04:00Z"/>
        </w:rPr>
      </w:pPr>
      <w:ins w:id="224" w:author="Lopez, Phylroy" w:date="2016-05-03T12:04:00Z">
        <w:r>
          <w:rPr>
            <w:noProof/>
            <w:lang w:val="en-CA" w:eastAsia="en-CA"/>
          </w:rPr>
          <w:drawing>
            <wp:inline distT="0" distB="0" distL="0" distR="0" wp14:anchorId="24C69823" wp14:editId="71C72A1D">
              <wp:extent cx="7016807" cy="3777469"/>
              <wp:effectExtent l="1905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4" cstate="print"/>
                      <a:srcRect/>
                      <a:stretch>
                        <a:fillRect/>
                      </a:stretch>
                    </pic:blipFill>
                    <pic:spPr bwMode="auto">
                      <a:xfrm>
                        <a:off x="0" y="0"/>
                        <a:ext cx="7019446" cy="3778890"/>
                      </a:xfrm>
                      <a:prstGeom prst="rect">
                        <a:avLst/>
                      </a:prstGeom>
                      <a:noFill/>
                      <a:ln w="9525">
                        <a:noFill/>
                        <a:miter lim="800000"/>
                        <a:headEnd/>
                        <a:tailEnd/>
                      </a:ln>
                    </pic:spPr>
                  </pic:pic>
                </a:graphicData>
              </a:graphic>
            </wp:inline>
          </w:drawing>
        </w:r>
      </w:ins>
    </w:p>
    <w:p w:rsidR="0027509E" w:rsidRDefault="0027509E" w:rsidP="0027509E">
      <w:pPr>
        <w:pStyle w:val="Caption"/>
        <w:jc w:val="center"/>
        <w:rPr>
          <w:ins w:id="225" w:author="Lopez, Phylroy" w:date="2016-05-03T12:08:00Z"/>
        </w:rPr>
      </w:pPr>
      <w:ins w:id="226" w:author="Lopez, Phylroy" w:date="2016-05-03T12:08:00Z">
        <w:r>
          <w:t xml:space="preserve">Figure </w:t>
        </w:r>
        <w:r>
          <w:t>6</w:t>
        </w:r>
        <w:r>
          <w:t>.</w:t>
        </w:r>
        <w:r>
          <w:t>1</w:t>
        </w:r>
        <w:r>
          <w:t xml:space="preserve"> - A</w:t>
        </w:r>
        <w:r w:rsidRPr="003E5170">
          <w:t>dding PTHP</w:t>
        </w:r>
        <w:r>
          <w:t xml:space="preserve"> to a thermal zone</w:t>
        </w:r>
        <w:r w:rsidRPr="003E5170">
          <w:t xml:space="preserve"> in</w:t>
        </w:r>
        <w:r>
          <w:t xml:space="preserve"> the</w:t>
        </w:r>
        <w:r w:rsidRPr="003E5170">
          <w:t xml:space="preserve"> </w:t>
        </w:r>
        <w:r>
          <w:t>t</w:t>
        </w:r>
        <w:r w:rsidRPr="003E5170">
          <w:t xml:space="preserve">hermal </w:t>
        </w:r>
        <w:r>
          <w:t>z</w:t>
        </w:r>
        <w:r w:rsidRPr="003E5170">
          <w:t>ones tab</w:t>
        </w:r>
      </w:ins>
    </w:p>
    <w:p w:rsidR="00204899" w:rsidRDefault="00204899" w:rsidP="0027509E">
      <w:pPr>
        <w:rPr>
          <w:ins w:id="227" w:author="Lopez, Phylroy" w:date="2016-05-03T12:04:00Z"/>
        </w:rPr>
        <w:pPrChange w:id="228" w:author="Lopez, Phylroy" w:date="2016-05-03T12:09:00Z">
          <w:pPr>
            <w:pStyle w:val="Heading4"/>
          </w:pPr>
        </w:pPrChange>
      </w:pPr>
      <w:ins w:id="229" w:author="Lopez, Phylroy" w:date="2016-05-03T12:04:00Z">
        <w:r>
          <w:rPr>
            <w:noProof/>
            <w:lang w:val="en-CA" w:eastAsia="en-CA"/>
          </w:rPr>
          <mc:AlternateContent>
            <mc:Choice Requires="wps">
              <w:drawing>
                <wp:inline distT="0" distB="0" distL="0" distR="0" wp14:anchorId="170EBDF8" wp14:editId="2B9A8645">
                  <wp:extent cx="5029200" cy="447675"/>
                  <wp:effectExtent l="9525" t="10160" r="9525" b="27940"/>
                  <wp:docPr id="28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4767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204899">
                              <w:pPr>
                                <w:rPr>
                                  <w:i/>
                                  <w:color w:val="943634" w:themeColor="accent2" w:themeShade="BF"/>
                                </w:rPr>
                              </w:pPr>
                              <w:r w:rsidRPr="00BE5979">
                                <w:t>Tip</w:t>
                              </w:r>
                              <w:r>
                                <w:t>:</w:t>
                              </w:r>
                              <w:r w:rsidRPr="00BE5979">
                                <w:t xml:space="preserve"> </w:t>
                              </w:r>
                              <w:r w:rsidRPr="006B0796">
                                <w:t>Adding zone equipment or other HVAC systems to a thermal zone will disable ideal air loads.</w:t>
                              </w:r>
                            </w:p>
                            <w:p w:rsidR="00204899" w:rsidRPr="006B0796" w:rsidRDefault="00204899" w:rsidP="00204899">
                              <w:pPr>
                                <w:rPr>
                                  <w:i/>
                                  <w:color w:val="943634" w:themeColor="accent2" w:themeShade="BF"/>
                                </w:rPr>
                              </w:pPr>
                            </w:p>
                            <w:p w:rsidR="00204899" w:rsidRPr="006B0796" w:rsidRDefault="00204899" w:rsidP="00204899"/>
                            <w:p w:rsidR="00204899" w:rsidRPr="00BE5979" w:rsidRDefault="00204899" w:rsidP="00204899"/>
                          </w:txbxContent>
                        </wps:txbx>
                        <wps:bodyPr rot="0" vert="horz" wrap="square" lIns="91440" tIns="45720" rIns="91440" bIns="45720" anchor="t" anchorCtr="0" upright="1">
                          <a:noAutofit/>
                        </wps:bodyPr>
                      </wps:wsp>
                    </a:graphicData>
                  </a:graphic>
                </wp:inline>
              </w:drawing>
            </mc:Choice>
            <mc:Fallback>
              <w:pict>
                <v:shape id="Text Box 26" o:spid="_x0000_s1044" type="#_x0000_t202" style="width:396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" fillcolor="#d6e3bc [1302]" strokecolor="#c2d69b [1942]" strokeweight="1pt">
                  <v:fill color2="#d6e3bc" focus="100%" type="gradient"/>
                  <v:shadow on="t" color="#4e6128 [1606]" opacity=".5" offset="1pt"/>
                  <v:textbox>
                    <w:txbxContent>
                      <w:p w:rsidR="00204899" w:rsidRPr="006B0796" w:rsidRDefault="00204899" w:rsidP="00204899">
                        <w:pPr>
                          <w:rPr>
                            <w:i/>
                            <w:color w:val="943634" w:themeColor="accent2" w:themeShade="BF"/>
                          </w:rPr>
                        </w:pPr>
                        <w:r w:rsidRPr="00BE5979">
                          <w:t>Tip</w:t>
                        </w:r>
                        <w:r>
                          <w:t>:</w:t>
                        </w:r>
                        <w:r w:rsidRPr="00BE5979">
                          <w:t xml:space="preserve"> </w:t>
                        </w:r>
                        <w:r w:rsidRPr="006B0796">
                          <w:t>Adding zone equipment or other HVAC systems to a thermal zone will disable ideal air loads.</w:t>
                        </w:r>
                      </w:p>
                      <w:p w:rsidR="00204899" w:rsidRPr="006B0796" w:rsidRDefault="00204899" w:rsidP="00204899">
                        <w:pPr>
                          <w:rPr>
                            <w:i/>
                            <w:color w:val="943634" w:themeColor="accent2" w:themeShade="BF"/>
                          </w:rPr>
                        </w:pPr>
                      </w:p>
                      <w:p w:rsidR="00204899" w:rsidRPr="006B0796" w:rsidRDefault="00204899" w:rsidP="00204899"/>
                      <w:p w:rsidR="00204899" w:rsidRPr="00BE5979" w:rsidRDefault="00204899" w:rsidP="00204899"/>
                    </w:txbxContent>
                  </v:textbox>
                  <w10:anchorlock/>
                </v:shape>
              </w:pict>
            </mc:Fallback>
          </mc:AlternateContent>
        </w:r>
        <w:r>
          <w:br/>
        </w:r>
        <w:r>
          <w:rPr>
            <w:noProof/>
            <w:lang w:val="en-CA" w:eastAsia="en-CA"/>
          </w:rPr>
          <mc:AlternateContent>
            <mc:Choice Requires="wps">
              <w:drawing>
                <wp:inline distT="0" distB="0" distL="0" distR="0" wp14:anchorId="621DE13A" wp14:editId="2F5657F2">
                  <wp:extent cx="5029200" cy="511175"/>
                  <wp:effectExtent l="9525" t="6350" r="9525" b="25400"/>
                  <wp:docPr id="28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51117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204899">
                              <w:r w:rsidRPr="00BE5979">
                                <w:t>Tip</w:t>
                              </w:r>
                              <w:r>
                                <w:t>:</w:t>
                              </w:r>
                              <w:r w:rsidRPr="00BE5979">
                                <w:t xml:space="preserve"> </w:t>
                              </w:r>
                              <w:r w:rsidRPr="006B0796">
                                <w:t>Clicking on the object in the “Zone Equipment” drop zone will open an inspector for the PTHP</w:t>
                              </w:r>
                              <w:r>
                                <w:t xml:space="preserve"> (Packaged Terminal Heat Pump)</w:t>
                              </w:r>
                              <w:r w:rsidRPr="006B0796">
                                <w:t xml:space="preserve"> system.</w:t>
                              </w:r>
                            </w:p>
                            <w:p w:rsidR="00204899" w:rsidRPr="006B0796" w:rsidRDefault="00204899" w:rsidP="00204899">
                              <w:pPr>
                                <w:rPr>
                                  <w:i/>
                                  <w:color w:val="943634" w:themeColor="accent2" w:themeShade="BF"/>
                                </w:rPr>
                              </w:pPr>
                            </w:p>
                            <w:p w:rsidR="00204899" w:rsidRPr="006B0796" w:rsidRDefault="00204899" w:rsidP="00204899"/>
                            <w:p w:rsidR="00204899" w:rsidRPr="00BE5979" w:rsidRDefault="00204899" w:rsidP="00204899"/>
                          </w:txbxContent>
                        </wps:txbx>
                        <wps:bodyPr rot="0" vert="horz" wrap="square" lIns="91440" tIns="45720" rIns="91440" bIns="45720" anchor="t" anchorCtr="0" upright="1">
                          <a:noAutofit/>
                        </wps:bodyPr>
                      </wps:wsp>
                    </a:graphicData>
                  </a:graphic>
                </wp:inline>
              </w:drawing>
            </mc:Choice>
            <mc:Fallback>
              <w:pict>
                <v:shape id="Text Box 25" o:spid="_x0000_s1045" type="#_x0000_t202" style="width:396pt;height: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" fillcolor="#d6e3bc [1302]" strokecolor="#c2d69b [1942]" strokeweight="1pt">
                  <v:fill color2="#d6e3bc" focus="100%" type="gradient"/>
                  <v:shadow on="t" color="#4e6128 [1606]" opacity=".5" offset="1pt"/>
                  <v:textbox>
                    <w:txbxContent>
                      <w:p w:rsidR="00204899" w:rsidRPr="006B0796" w:rsidRDefault="00204899" w:rsidP="00204899">
                        <w:r w:rsidRPr="00BE5979">
                          <w:t>Tip</w:t>
                        </w:r>
                        <w:r>
                          <w:t>:</w:t>
                        </w:r>
                        <w:r w:rsidRPr="00BE5979">
                          <w:t xml:space="preserve"> </w:t>
                        </w:r>
                        <w:r w:rsidRPr="006B0796">
                          <w:t>Clicking on the object in the “Zone Equipment” drop zone will open an inspector for the PTHP</w:t>
                        </w:r>
                        <w:r>
                          <w:t xml:space="preserve"> (Packaged Terminal Heat Pump)</w:t>
                        </w:r>
                        <w:r w:rsidRPr="006B0796">
                          <w:t xml:space="preserve"> system.</w:t>
                        </w:r>
                      </w:p>
                      <w:p w:rsidR="00204899" w:rsidRPr="006B0796" w:rsidRDefault="00204899" w:rsidP="00204899">
                        <w:pPr>
                          <w:rPr>
                            <w:i/>
                            <w:color w:val="943634" w:themeColor="accent2" w:themeShade="BF"/>
                          </w:rPr>
                        </w:pPr>
                      </w:p>
                      <w:p w:rsidR="00204899" w:rsidRPr="006B0796" w:rsidRDefault="00204899" w:rsidP="00204899"/>
                      <w:p w:rsidR="00204899" w:rsidRPr="00BE5979" w:rsidRDefault="00204899" w:rsidP="00204899"/>
                    </w:txbxContent>
                  </v:textbox>
                  <w10:anchorlock/>
                </v:shape>
              </w:pict>
            </mc:Fallback>
          </mc:AlternateContent>
        </w:r>
      </w:ins>
    </w:p>
    <w:p w:rsidR="00204899" w:rsidRDefault="00204899" w:rsidP="0027509E">
      <w:pPr>
        <w:pStyle w:val="Heading3"/>
        <w:rPr>
          <w:ins w:id="230" w:author="Lopez, Phylroy" w:date="2016-05-03T12:04:00Z"/>
        </w:rPr>
        <w:pPrChange w:id="231" w:author="Lopez, Phylroy" w:date="2016-05-03T12:08:00Z">
          <w:pPr>
            <w:pStyle w:val="Heading4"/>
          </w:pPr>
        </w:pPrChange>
      </w:pPr>
      <w:ins w:id="232" w:author="Lopez, Phylroy" w:date="2016-05-03T12:04:00Z">
        <w:r>
          <w:t xml:space="preserve">Add air and plant loops to your model. </w:t>
        </w:r>
      </w:ins>
    </w:p>
    <w:p w:rsidR="00204899" w:rsidRDefault="00204899" w:rsidP="00204899">
      <w:pPr>
        <w:rPr>
          <w:ins w:id="233" w:author="Lopez, Phylroy" w:date="2016-05-03T12:04:00Z"/>
        </w:rPr>
      </w:pPr>
      <w:ins w:id="234" w:author="Lopez, Phylroy" w:date="2016-05-03T12:04:00Z">
        <w:r>
          <w:t>Let’s add some air and water loops to the model and default some plant equipment.</w:t>
        </w:r>
      </w:ins>
    </w:p>
    <w:p w:rsidR="0027509E" w:rsidRDefault="00204899" w:rsidP="00204899">
      <w:pPr>
        <w:pStyle w:val="ListParagraph"/>
        <w:keepNext/>
        <w:numPr>
          <w:ilvl w:val="0"/>
          <w:numId w:val="47"/>
        </w:numPr>
        <w:rPr>
          <w:ins w:id="235" w:author="Lopez, Phylroy" w:date="2016-05-03T12:10:00Z"/>
        </w:rPr>
        <w:pPrChange w:id="236" w:author="Lopez, Phylroy" w:date="2016-05-03T12:09:00Z">
          <w:pPr>
            <w:pStyle w:val="ListParagraph"/>
            <w:keepNext/>
            <w:numPr>
              <w:numId w:val="47"/>
            </w:numPr>
            <w:ind w:left="360" w:hanging="360"/>
          </w:pPr>
        </w:pPrChange>
      </w:pPr>
      <w:ins w:id="237" w:author="Lopez, Phylroy" w:date="2016-05-03T12:04:00Z">
        <w:r>
          <w:t xml:space="preserve">Click the “HVAC Systems” tab, and then click the green “+” near the top right. This opens a library of loop templates. </w:t>
        </w:r>
        <w:r>
          <w:rPr>
            <w:noProof/>
            <w:lang w:val="en-CA" w:eastAsia="en-CA"/>
          </w:rPr>
          <w:drawing>
            <wp:inline distT="0" distB="0" distL="0" distR="0" wp14:anchorId="31D373B9" wp14:editId="180B5FD1">
              <wp:extent cx="212271" cy="228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_hvac_tab.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2271" cy="228600"/>
                      </a:xfrm>
                      <a:prstGeom prst="rect">
                        <a:avLst/>
                      </a:prstGeom>
                    </pic:spPr>
                  </pic:pic>
                </a:graphicData>
              </a:graphic>
            </wp:inline>
          </w:drawing>
        </w:r>
      </w:ins>
    </w:p>
    <w:p w:rsidR="00204899" w:rsidRDefault="00204899" w:rsidP="00204899">
      <w:pPr>
        <w:pStyle w:val="ListParagraph"/>
        <w:keepNext/>
        <w:numPr>
          <w:ilvl w:val="0"/>
          <w:numId w:val="47"/>
        </w:numPr>
        <w:rPr>
          <w:ins w:id="238" w:author="Lopez, Phylroy" w:date="2016-05-03T12:04:00Z"/>
        </w:rPr>
        <w:pPrChange w:id="239" w:author="Lopez, Phylroy" w:date="2016-05-03T12:09:00Z">
          <w:pPr>
            <w:pStyle w:val="ListParagraph"/>
            <w:keepNext/>
            <w:numPr>
              <w:numId w:val="47"/>
            </w:numPr>
            <w:ind w:left="360" w:hanging="360"/>
          </w:pPr>
        </w:pPrChange>
      </w:pPr>
      <w:ins w:id="240" w:author="Lopez, Phylroy" w:date="2016-05-03T12:04:00Z">
        <w:r>
          <w:t>Choose the one labeled “Packaged Rooftop VAV with Reheat” by clicking “Add to Model”. The four icons represent heating, cooling, fan, and terminal type (</w:t>
        </w:r>
        <w:r>
          <w:fldChar w:fldCharType="begin"/>
        </w:r>
        <w:r>
          <w:instrText xml:space="preserve"> REF _Ref362615201 </w:instrText>
        </w:r>
        <w:r>
          <w:fldChar w:fldCharType="separate"/>
        </w:r>
        <w:r>
          <w:t xml:space="preserve">Figure </w:t>
        </w:r>
        <w:r>
          <w:rPr>
            <w:noProof/>
          </w:rPr>
          <w:t>6</w:t>
        </w:r>
        <w:r>
          <w:t>.</w:t>
        </w:r>
        <w:r>
          <w:rPr>
            <w:noProof/>
          </w:rPr>
          <w:t>2</w:t>
        </w:r>
        <w:r>
          <w:rPr>
            <w:noProof/>
          </w:rPr>
          <w:fldChar w:fldCharType="end"/>
        </w:r>
        <w:r>
          <w:t>).</w:t>
        </w:r>
      </w:ins>
    </w:p>
    <w:p w:rsidR="00204899" w:rsidRDefault="00204899" w:rsidP="00EF67E6">
      <w:pPr>
        <w:keepNext/>
        <w:jc w:val="center"/>
        <w:rPr>
          <w:ins w:id="241" w:author="Lopez, Phylroy" w:date="2016-05-03T12:25:00Z"/>
        </w:rPr>
        <w:pPrChange w:id="242" w:author="Lopez, Phylroy" w:date="2016-05-03T12:24:00Z">
          <w:pPr>
            <w:keepNext/>
          </w:pPr>
        </w:pPrChange>
      </w:pPr>
      <w:ins w:id="243" w:author="Lopez, Phylroy" w:date="2016-05-03T12:04:00Z">
        <w:r>
          <w:rPr>
            <w:noProof/>
            <w:lang w:val="en-CA" w:eastAsia="en-CA"/>
          </w:rPr>
          <w:drawing>
            <wp:inline distT="0" distB="0" distL="0" distR="0" wp14:anchorId="0839DAAB" wp14:editId="2E868154">
              <wp:extent cx="914400" cy="694944"/>
              <wp:effectExtent l="0" t="0" r="0" b="0"/>
              <wp:docPr id="83" name="Picture 83" descr="U:\OpenStudio - Local Development\SO loop icons\system_typ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OpenStudio - Local Development\SO loop icons\system_type_7.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14400" cy="694944"/>
                      </a:xfrm>
                      <a:prstGeom prst="rect">
                        <a:avLst/>
                      </a:prstGeom>
                      <a:noFill/>
                      <a:ln>
                        <a:noFill/>
                      </a:ln>
                    </pic:spPr>
                  </pic:pic>
                </a:graphicData>
              </a:graphic>
            </wp:inline>
          </w:drawing>
        </w:r>
      </w:ins>
    </w:p>
    <w:p w:rsidR="002F4FA5" w:rsidRDefault="002F4FA5" w:rsidP="002F4FA5">
      <w:pPr>
        <w:pStyle w:val="Caption"/>
        <w:jc w:val="center"/>
        <w:rPr>
          <w:ins w:id="244" w:author="Lopez, Phylroy" w:date="2016-05-03T12:25:00Z"/>
        </w:rPr>
      </w:pPr>
      <w:ins w:id="245" w:author="Lopez, Phylroy" w:date="2016-05-03T12:25:00Z">
        <w:r>
          <w:t>Figure 6.</w:t>
        </w:r>
        <w:r>
          <w:t>2</w:t>
        </w:r>
        <w:r>
          <w:t xml:space="preserve"> </w:t>
        </w:r>
        <w:r>
          <w:t>–</w:t>
        </w:r>
        <w:r>
          <w:t xml:space="preserve"> </w:t>
        </w:r>
        <w:r>
          <w:t>Hydronic VAV with Reheat System Icon</w:t>
        </w:r>
      </w:ins>
    </w:p>
    <w:p w:rsidR="002F4FA5" w:rsidRDefault="002F4FA5" w:rsidP="00EF67E6">
      <w:pPr>
        <w:keepNext/>
        <w:jc w:val="center"/>
        <w:rPr>
          <w:ins w:id="246" w:author="Lopez, Phylroy" w:date="2016-05-03T12:04:00Z"/>
        </w:rPr>
        <w:pPrChange w:id="247" w:author="Lopez, Phylroy" w:date="2016-05-03T12:24:00Z">
          <w:pPr>
            <w:keepNext/>
          </w:pPr>
        </w:pPrChange>
      </w:pPr>
    </w:p>
    <w:p w:rsidR="00204899" w:rsidRDefault="00204899" w:rsidP="00204899">
      <w:pPr>
        <w:pStyle w:val="ListParagraph"/>
        <w:keepNext/>
        <w:numPr>
          <w:ilvl w:val="0"/>
          <w:numId w:val="47"/>
        </w:numPr>
        <w:rPr>
          <w:ins w:id="248" w:author="Lopez, Phylroy" w:date="2016-05-03T12:04:00Z"/>
        </w:rPr>
      </w:pPr>
      <w:ins w:id="249" w:author="Lopez, Phylroy" w:date="2016-05-03T12:04:00Z">
        <w:r>
          <w:t>Open up “My Model” and drag Thermal Zones 3, 4, and 5 onto the drop zone on the demand side of the air loop (</w:t>
        </w:r>
        <w:r>
          <w:fldChar w:fldCharType="begin"/>
        </w:r>
        <w:r>
          <w:instrText xml:space="preserve"> REF _Ref362615209 </w:instrText>
        </w:r>
        <w:r>
          <w:fldChar w:fldCharType="separate"/>
        </w:r>
        <w:r>
          <w:t xml:space="preserve">Figure </w:t>
        </w:r>
        <w:r>
          <w:rPr>
            <w:noProof/>
          </w:rPr>
          <w:t>6</w:t>
        </w:r>
        <w:r>
          <w:t>.</w:t>
        </w:r>
        <w:r>
          <w:rPr>
            <w:noProof/>
          </w:rPr>
          <w:t>3</w:t>
        </w:r>
        <w:r>
          <w:rPr>
            <w:noProof/>
          </w:rPr>
          <w:fldChar w:fldCharType="end"/>
        </w:r>
        <w:r>
          <w:t>).</w:t>
        </w:r>
      </w:ins>
    </w:p>
    <w:p w:rsidR="00204899" w:rsidRDefault="00204899" w:rsidP="00EF67E6">
      <w:pPr>
        <w:keepNext/>
        <w:jc w:val="center"/>
        <w:rPr>
          <w:ins w:id="250" w:author="Lopez, Phylroy" w:date="2016-05-03T12:04:00Z"/>
        </w:rPr>
        <w:pPrChange w:id="251" w:author="Lopez, Phylroy" w:date="2016-05-03T12:24:00Z">
          <w:pPr>
            <w:keepNext/>
          </w:pPr>
        </w:pPrChange>
      </w:pPr>
      <w:ins w:id="252" w:author="Lopez, Phylroy" w:date="2016-05-03T12:04:00Z">
        <w:r>
          <w:rPr>
            <w:noProof/>
            <w:lang w:val="en-CA" w:eastAsia="en-CA"/>
          </w:rPr>
          <w:drawing>
            <wp:inline distT="0" distB="0" distL="0" distR="0" wp14:anchorId="644A8407" wp14:editId="19B7FB94">
              <wp:extent cx="4964336" cy="3580191"/>
              <wp:effectExtent l="0" t="0" r="8255"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77" cstate="print"/>
                      <a:srcRect/>
                      <a:stretch>
                        <a:fillRect/>
                      </a:stretch>
                    </pic:blipFill>
                    <pic:spPr bwMode="auto">
                      <a:xfrm>
                        <a:off x="0" y="0"/>
                        <a:ext cx="4966667" cy="3581872"/>
                      </a:xfrm>
                      <a:prstGeom prst="rect">
                        <a:avLst/>
                      </a:prstGeom>
                      <a:noFill/>
                      <a:ln w="9525">
                        <a:noFill/>
                        <a:miter lim="800000"/>
                        <a:headEnd/>
                        <a:tailEnd/>
                      </a:ln>
                    </pic:spPr>
                  </pic:pic>
                </a:graphicData>
              </a:graphic>
            </wp:inline>
          </w:drawing>
        </w:r>
      </w:ins>
    </w:p>
    <w:p w:rsidR="00204899" w:rsidRDefault="00204899" w:rsidP="00204899">
      <w:pPr>
        <w:pStyle w:val="Caption"/>
        <w:rPr>
          <w:ins w:id="253" w:author="Lopez, Phylroy" w:date="2016-05-03T12:04:00Z"/>
        </w:rPr>
      </w:pPr>
      <w:proofErr w:type="gramStart"/>
      <w:ins w:id="254" w:author="Lopez, Phylroy" w:date="2016-05-03T12:04:00Z">
        <w:r>
          <w:t xml:space="preserve">Figure </w:t>
        </w:r>
        <w:r>
          <w:fldChar w:fldCharType="begin"/>
        </w:r>
        <w:r>
          <w:instrText xml:space="preserve"> STYLEREF 1 \s </w:instrText>
        </w:r>
        <w:r>
          <w:fldChar w:fldCharType="separate"/>
        </w:r>
        <w:r>
          <w:rPr>
            <w:noProof/>
          </w:rPr>
          <w:t>6</w:t>
        </w:r>
        <w:r>
          <w:rPr>
            <w:noProof/>
          </w:rPr>
          <w:fldChar w:fldCharType="end"/>
        </w:r>
        <w:r>
          <w:t>.</w:t>
        </w:r>
        <w:proofErr w:type="gramEnd"/>
        <w:r>
          <w:fldChar w:fldCharType="begin"/>
        </w:r>
        <w:r>
          <w:instrText xml:space="preserve"> SEQ Figure \* ARABIC \s 1 </w:instrText>
        </w:r>
        <w:r>
          <w:fldChar w:fldCharType="separate"/>
        </w:r>
        <w:r>
          <w:rPr>
            <w:noProof/>
          </w:rPr>
          <w:t>3</w:t>
        </w:r>
        <w:r>
          <w:fldChar w:fldCharType="end"/>
        </w:r>
        <w:r>
          <w:t xml:space="preserve"> - Adding thermal zones to air loop in the HVAC tab</w:t>
        </w:r>
      </w:ins>
    </w:p>
    <w:p w:rsidR="00204899" w:rsidRDefault="00204899" w:rsidP="00204899">
      <w:pPr>
        <w:rPr>
          <w:ins w:id="255" w:author="Lopez, Phylroy" w:date="2016-05-03T12:04:00Z"/>
        </w:rPr>
      </w:pPr>
      <w:ins w:id="256" w:author="Lopez, Phylroy" w:date="2016-05-03T12:04:00Z">
        <w:r>
          <w:rPr>
            <w:noProof/>
            <w:lang w:val="en-CA" w:eastAsia="en-CA"/>
          </w:rPr>
          <mc:AlternateContent>
            <mc:Choice Requires="wps">
              <w:drawing>
                <wp:inline distT="0" distB="0" distL="0" distR="0" wp14:anchorId="3A05401E" wp14:editId="767988C6">
                  <wp:extent cx="5041265" cy="485775"/>
                  <wp:effectExtent l="9525" t="7620" r="16510" b="20955"/>
                  <wp:docPr id="27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265" cy="48577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204899">
                              <w:r w:rsidRPr="00BE5979">
                                <w:t>Tip</w:t>
                              </w:r>
                              <w:r>
                                <w:t>:</w:t>
                              </w:r>
                              <w:r w:rsidRPr="00BE5979">
                                <w:t xml:space="preserve"> </w:t>
                              </w:r>
                              <w:r>
                                <w:t>You can also add thermal zones to an air loop by selecting the splitter or mixer and checking boxes for each zone you want on the loop.</w:t>
                              </w:r>
                            </w:p>
                            <w:p w:rsidR="00204899" w:rsidRPr="006B0796" w:rsidRDefault="00204899" w:rsidP="00204899">
                              <w:pPr>
                                <w:rPr>
                                  <w:i/>
                                  <w:color w:val="943634" w:themeColor="accent2" w:themeShade="BF"/>
                                </w:rPr>
                              </w:pPr>
                            </w:p>
                            <w:p w:rsidR="00204899" w:rsidRPr="006B0796" w:rsidRDefault="00204899" w:rsidP="00204899">
                              <w:pPr>
                                <w:rPr>
                                  <w:i/>
                                  <w:color w:val="943634" w:themeColor="accent2" w:themeShade="BF"/>
                                </w:rPr>
                              </w:pPr>
                            </w:p>
                            <w:p w:rsidR="00204899" w:rsidRPr="006B0796" w:rsidRDefault="00204899" w:rsidP="00204899"/>
                            <w:p w:rsidR="00204899" w:rsidRPr="00BE5979" w:rsidRDefault="00204899" w:rsidP="00204899"/>
                          </w:txbxContent>
                        </wps:txbx>
                        <wps:bodyPr rot="0" vert="horz" wrap="square" lIns="91440" tIns="45720" rIns="91440" bIns="45720" anchor="t" anchorCtr="0" upright="1">
                          <a:noAutofit/>
                        </wps:bodyPr>
                      </wps:wsp>
                    </a:graphicData>
                  </a:graphic>
                </wp:inline>
              </w:drawing>
            </mc:Choice>
            <mc:Fallback>
              <w:pict>
                <v:shape id="Text Box 24" o:spid="_x0000_s1046" type="#_x0000_t202" style="width:396.9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" fillcolor="#d6e3bc [1302]" strokecolor="#c2d69b [1942]" strokeweight="1pt">
                  <v:fill color2="#d6e3bc" focus="100%" type="gradient"/>
                  <v:shadow on="t" color="#4e6128 [1606]" opacity=".5" offset="1pt"/>
                  <v:textbox>
                    <w:txbxContent>
                      <w:p w:rsidR="00204899" w:rsidRPr="006B0796" w:rsidRDefault="00204899" w:rsidP="00204899">
                        <w:r w:rsidRPr="00BE5979">
                          <w:t>Tip</w:t>
                        </w:r>
                        <w:r>
                          <w:t>:</w:t>
                        </w:r>
                        <w:r w:rsidRPr="00BE5979">
                          <w:t xml:space="preserve"> </w:t>
                        </w:r>
                        <w:r>
                          <w:t>You can also add thermal zones to an air loop by selecting the splitter or mixer and checking boxes for each zone you want on the loop.</w:t>
                        </w:r>
                      </w:p>
                      <w:p w:rsidR="00204899" w:rsidRPr="006B0796" w:rsidRDefault="00204899" w:rsidP="00204899">
                        <w:pPr>
                          <w:rPr>
                            <w:i/>
                            <w:color w:val="943634" w:themeColor="accent2" w:themeShade="BF"/>
                          </w:rPr>
                        </w:pPr>
                      </w:p>
                      <w:p w:rsidR="00204899" w:rsidRPr="006B0796" w:rsidRDefault="00204899" w:rsidP="00204899">
                        <w:pPr>
                          <w:rPr>
                            <w:i/>
                            <w:color w:val="943634" w:themeColor="accent2" w:themeShade="BF"/>
                          </w:rPr>
                        </w:pPr>
                      </w:p>
                      <w:p w:rsidR="00204899" w:rsidRPr="006B0796" w:rsidRDefault="00204899" w:rsidP="00204899"/>
                      <w:p w:rsidR="00204899" w:rsidRPr="00BE5979" w:rsidRDefault="00204899" w:rsidP="00204899"/>
                    </w:txbxContent>
                  </v:textbox>
                  <w10:anchorlock/>
                </v:shape>
              </w:pict>
            </mc:Fallback>
          </mc:AlternateContent>
        </w:r>
      </w:ins>
    </w:p>
    <w:p w:rsidR="00204899" w:rsidRDefault="00204899" w:rsidP="0027509E">
      <w:pPr>
        <w:pStyle w:val="Heading3"/>
        <w:rPr>
          <w:ins w:id="257" w:author="Lopez, Phylroy" w:date="2016-05-03T12:04:00Z"/>
        </w:rPr>
        <w:pPrChange w:id="258" w:author="Lopez, Phylroy" w:date="2016-05-03T12:08:00Z">
          <w:pPr>
            <w:pStyle w:val="Heading4"/>
          </w:pPr>
        </w:pPrChange>
      </w:pPr>
      <w:ins w:id="259" w:author="Lopez, Phylroy" w:date="2016-05-03T12:04:00Z">
        <w:r>
          <w:t>Inspect the air and plant loops.</w:t>
        </w:r>
      </w:ins>
    </w:p>
    <w:p w:rsidR="00204899" w:rsidRDefault="00204899" w:rsidP="00204899">
      <w:pPr>
        <w:pStyle w:val="ListParagraph"/>
        <w:numPr>
          <w:ilvl w:val="0"/>
          <w:numId w:val="11"/>
        </w:numPr>
        <w:rPr>
          <w:ins w:id="260" w:author="Lopez, Phylroy" w:date="2016-05-03T12:04:00Z"/>
        </w:rPr>
      </w:pPr>
      <w:ins w:id="261" w:author="Lopez, Phylroy" w:date="2016-05-03T12:04:00Z">
        <w:r>
          <w:t>Click on one of the two dots on the cooling coiling icon to navigate from the air loop to the plant loop. In the plant loop the coil is a demand-side object; the pump and chiller are supply side (</w:t>
        </w:r>
        <w:r>
          <w:fldChar w:fldCharType="begin"/>
        </w:r>
        <w:r>
          <w:instrText xml:space="preserve"> REF _Ref362615219 </w:instrText>
        </w:r>
        <w:r>
          <w:fldChar w:fldCharType="separate"/>
        </w:r>
        <w:r>
          <w:t xml:space="preserve">Figure </w:t>
        </w:r>
        <w:r>
          <w:rPr>
            <w:noProof/>
          </w:rPr>
          <w:t>6</w:t>
        </w:r>
        <w:r>
          <w:t>.</w:t>
        </w:r>
        <w:r>
          <w:rPr>
            <w:noProof/>
          </w:rPr>
          <w:t>4</w:t>
        </w:r>
        <w:r>
          <w:rPr>
            <w:noProof/>
          </w:rPr>
          <w:fldChar w:fldCharType="end"/>
        </w:r>
        <w:r>
          <w:t>).</w:t>
        </w:r>
      </w:ins>
    </w:p>
    <w:p w:rsidR="00204899" w:rsidRDefault="00204899" w:rsidP="00204899">
      <w:pPr>
        <w:pStyle w:val="ListParagraph"/>
        <w:numPr>
          <w:ilvl w:val="0"/>
          <w:numId w:val="11"/>
        </w:numPr>
        <w:rPr>
          <w:ins w:id="262" w:author="Lopez, Phylroy" w:date="2016-05-03T12:04:00Z"/>
        </w:rPr>
      </w:pPr>
      <w:ins w:id="263" w:author="Lopez, Phylroy" w:date="2016-05-03T12:04:00Z">
        <w:r>
          <w:t>Click on the dots by the cooling coil icon again to navigate back to the air loop. You can also navigate loops using the pull-down menu near the top right of the main pane.</w:t>
        </w:r>
      </w:ins>
    </w:p>
    <w:p w:rsidR="00204899" w:rsidRDefault="00204899" w:rsidP="00204899">
      <w:pPr>
        <w:pStyle w:val="ListParagraph"/>
        <w:numPr>
          <w:ilvl w:val="0"/>
          <w:numId w:val="11"/>
        </w:numPr>
        <w:rPr>
          <w:ins w:id="264" w:author="Lopez, Phylroy" w:date="2016-05-03T12:04:00Z"/>
        </w:rPr>
      </w:pPr>
      <w:ins w:id="265" w:author="Lopez, Phylroy" w:date="2016-05-03T12:04:00Z">
        <w:r>
          <w:t>The hot water loops will show additional objects on the demand side for zone terminals with reheat.</w:t>
        </w:r>
      </w:ins>
    </w:p>
    <w:p w:rsidR="00204899" w:rsidRDefault="00204899" w:rsidP="00204899">
      <w:pPr>
        <w:keepNext/>
        <w:rPr>
          <w:ins w:id="266" w:author="Lopez, Phylroy" w:date="2016-05-03T12:04:00Z"/>
        </w:rPr>
      </w:pPr>
      <w:ins w:id="267" w:author="Lopez, Phylroy" w:date="2016-05-03T12:04:00Z">
        <w:r>
          <w:rPr>
            <w:noProof/>
            <w:lang w:val="en-CA" w:eastAsia="en-CA"/>
          </w:rPr>
          <w:drawing>
            <wp:inline distT="0" distB="0" distL="0" distR="0" wp14:anchorId="1E5A792D" wp14:editId="0FE76A46">
              <wp:extent cx="6890321" cy="3878230"/>
              <wp:effectExtent l="19050" t="0" r="5779"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6896524" cy="3881721"/>
                      </a:xfrm>
                      <a:prstGeom prst="rect">
                        <a:avLst/>
                      </a:prstGeom>
                    </pic:spPr>
                  </pic:pic>
                </a:graphicData>
              </a:graphic>
            </wp:inline>
          </w:drawing>
        </w:r>
      </w:ins>
    </w:p>
    <w:p w:rsidR="00204899" w:rsidRDefault="00204899" w:rsidP="00204899">
      <w:pPr>
        <w:pStyle w:val="Caption"/>
        <w:rPr>
          <w:ins w:id="268" w:author="Lopez, Phylroy" w:date="2016-05-03T12:04:00Z"/>
        </w:rPr>
      </w:pPr>
      <w:proofErr w:type="gramStart"/>
      <w:ins w:id="269" w:author="Lopez, Phylroy" w:date="2016-05-03T12:04:00Z">
        <w:r>
          <w:t xml:space="preserve">Figure </w:t>
        </w:r>
        <w:r>
          <w:fldChar w:fldCharType="begin"/>
        </w:r>
        <w:r>
          <w:instrText xml:space="preserve"> STYLEREF 1 \s </w:instrText>
        </w:r>
        <w:r>
          <w:fldChar w:fldCharType="separate"/>
        </w:r>
        <w:r>
          <w:rPr>
            <w:noProof/>
          </w:rPr>
          <w:t>6</w:t>
        </w:r>
        <w:r>
          <w:rPr>
            <w:noProof/>
          </w:rPr>
          <w:fldChar w:fldCharType="end"/>
        </w:r>
        <w:r>
          <w:t>.</w:t>
        </w:r>
        <w:proofErr w:type="gramEnd"/>
        <w:r>
          <w:fldChar w:fldCharType="begin"/>
        </w:r>
        <w:r>
          <w:instrText xml:space="preserve"> SEQ Figure \* ARABIC \s 1 </w:instrText>
        </w:r>
        <w:r>
          <w:fldChar w:fldCharType="separate"/>
        </w:r>
        <w:r>
          <w:rPr>
            <w:noProof/>
          </w:rPr>
          <w:t>4</w:t>
        </w:r>
        <w:r>
          <w:fldChar w:fldCharType="end"/>
        </w:r>
        <w:r>
          <w:t xml:space="preserve"> - V</w:t>
        </w:r>
        <w:r w:rsidRPr="0031283E">
          <w:t>iew of cold water loop with variable speed pump selected</w:t>
        </w:r>
        <w:r>
          <w:t xml:space="preserve"> in the HVAC tab</w:t>
        </w:r>
      </w:ins>
    </w:p>
    <w:p w:rsidR="00204899" w:rsidRDefault="00204899" w:rsidP="00204899">
      <w:pPr>
        <w:rPr>
          <w:ins w:id="270" w:author="Lopez, Phylroy" w:date="2016-05-03T12:04:00Z"/>
          <w:noProof/>
          <w:lang w:val="en-CA" w:eastAsia="en-CA"/>
        </w:rPr>
      </w:pPr>
      <w:ins w:id="271" w:author="Lopez, Phylroy" w:date="2016-05-03T12:04:00Z">
        <w:r>
          <w:rPr>
            <w:noProof/>
            <w:lang w:val="en-CA" w:eastAsia="en-CA"/>
          </w:rPr>
          <mc:AlternateContent>
            <mc:Choice Requires="wps">
              <w:drawing>
                <wp:inline distT="0" distB="0" distL="0" distR="0" wp14:anchorId="4E1C99A9" wp14:editId="3A3FCA8D">
                  <wp:extent cx="5041265" cy="447675"/>
                  <wp:effectExtent l="9525" t="12065" r="16510" b="26035"/>
                  <wp:docPr id="27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265" cy="44767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204899">
                              <w:r w:rsidRPr="00BE5979">
                                <w:t>Tip</w:t>
                              </w:r>
                              <w:r>
                                <w:t>:</w:t>
                              </w:r>
                              <w:r w:rsidRPr="00BE5979">
                                <w:t xml:space="preserve"> </w:t>
                              </w:r>
                              <w:r w:rsidRPr="006B0796">
                                <w:t xml:space="preserve">Selecting any object on the loop will bring up an inspector in the right pane. </w:t>
                              </w:r>
                              <w:r>
                                <w:t>An object may have</w:t>
                              </w:r>
                              <w:r w:rsidRPr="006B0796">
                                <w:t xml:space="preserve"> multiple sub</w:t>
                              </w:r>
                              <w:r>
                                <w:t>-</w:t>
                              </w:r>
                              <w:r w:rsidRPr="006B0796">
                                <w:t>tabs.</w:t>
                              </w:r>
                            </w:p>
                            <w:p w:rsidR="00204899" w:rsidRPr="006B0796" w:rsidRDefault="00204899" w:rsidP="00204899">
                              <w:pPr>
                                <w:rPr>
                                  <w:i/>
                                  <w:color w:val="943634" w:themeColor="accent2" w:themeShade="BF"/>
                                </w:rPr>
                              </w:pPr>
                            </w:p>
                            <w:p w:rsidR="00204899" w:rsidRPr="006B0796" w:rsidRDefault="00204899" w:rsidP="00204899">
                              <w:pPr>
                                <w:rPr>
                                  <w:i/>
                                  <w:color w:val="943634" w:themeColor="accent2" w:themeShade="BF"/>
                                </w:rPr>
                              </w:pPr>
                            </w:p>
                            <w:p w:rsidR="00204899" w:rsidRPr="006B0796" w:rsidRDefault="00204899" w:rsidP="00204899"/>
                            <w:p w:rsidR="00204899" w:rsidRPr="00BE5979" w:rsidRDefault="00204899" w:rsidP="00204899"/>
                          </w:txbxContent>
                        </wps:txbx>
                        <wps:bodyPr rot="0" vert="horz" wrap="square" lIns="91440" tIns="45720" rIns="91440" bIns="45720" anchor="t" anchorCtr="0" upright="1">
                          <a:noAutofit/>
                        </wps:bodyPr>
                      </wps:wsp>
                    </a:graphicData>
                  </a:graphic>
                </wp:inline>
              </w:drawing>
            </mc:Choice>
            <mc:Fallback>
              <w:pict>
                <v:shape id="Text Box 23" o:spid="_x0000_s1047" type="#_x0000_t202" style="width:396.9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" fillcolor="#d6e3bc [1302]" strokecolor="#c2d69b [1942]" strokeweight="1pt">
                  <v:fill color2="#d6e3bc" focus="100%" type="gradient"/>
                  <v:shadow on="t" color="#4e6128 [1606]" opacity=".5" offset="1pt"/>
                  <v:textbox>
                    <w:txbxContent>
                      <w:p w:rsidR="00204899" w:rsidRPr="006B0796" w:rsidRDefault="00204899" w:rsidP="00204899">
                        <w:r w:rsidRPr="00BE5979">
                          <w:t>Tip</w:t>
                        </w:r>
                        <w:r>
                          <w:t>:</w:t>
                        </w:r>
                        <w:r w:rsidRPr="00BE5979">
                          <w:t xml:space="preserve"> </w:t>
                        </w:r>
                        <w:r w:rsidRPr="006B0796">
                          <w:t xml:space="preserve">Selecting any object on the loop will bring up an inspector in the right pane. </w:t>
                        </w:r>
                        <w:r>
                          <w:t>An object may have</w:t>
                        </w:r>
                        <w:r w:rsidRPr="006B0796">
                          <w:t xml:space="preserve"> multiple sub</w:t>
                        </w:r>
                        <w:r>
                          <w:t>-</w:t>
                        </w:r>
                        <w:r w:rsidRPr="006B0796">
                          <w:t>tabs.</w:t>
                        </w:r>
                      </w:p>
                      <w:p w:rsidR="00204899" w:rsidRPr="006B0796" w:rsidRDefault="00204899" w:rsidP="00204899">
                        <w:pPr>
                          <w:rPr>
                            <w:i/>
                            <w:color w:val="943634" w:themeColor="accent2" w:themeShade="BF"/>
                          </w:rPr>
                        </w:pPr>
                      </w:p>
                      <w:p w:rsidR="00204899" w:rsidRPr="006B0796" w:rsidRDefault="00204899" w:rsidP="00204899">
                        <w:pPr>
                          <w:rPr>
                            <w:i/>
                            <w:color w:val="943634" w:themeColor="accent2" w:themeShade="BF"/>
                          </w:rPr>
                        </w:pPr>
                      </w:p>
                      <w:p w:rsidR="00204899" w:rsidRPr="006B0796" w:rsidRDefault="00204899" w:rsidP="00204899"/>
                      <w:p w:rsidR="00204899" w:rsidRPr="00BE5979" w:rsidRDefault="00204899" w:rsidP="00204899"/>
                    </w:txbxContent>
                  </v:textbox>
                  <w10:anchorlock/>
                </v:shape>
              </w:pict>
            </mc:Fallback>
          </mc:AlternateContent>
        </w:r>
        <w:r>
          <w:rPr>
            <w:noProof/>
            <w:lang w:val="en-CA" w:eastAsia="en-CA"/>
          </w:rPr>
          <mc:AlternateContent>
            <mc:Choice Requires="wps">
              <w:drawing>
                <wp:inline distT="0" distB="0" distL="0" distR="0" wp14:anchorId="3C4A5B1D" wp14:editId="0B9643DA">
                  <wp:extent cx="5041265" cy="508000"/>
                  <wp:effectExtent l="9525" t="12065" r="16510" b="22860"/>
                  <wp:docPr id="27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265" cy="50800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204899">
                              <w:r w:rsidRPr="00BE5979">
                                <w:t>Tip</w:t>
                              </w:r>
                              <w:r>
                                <w:t>:</w:t>
                              </w:r>
                              <w:r w:rsidRPr="00BE5979">
                                <w:t xml:space="preserve"> </w:t>
                              </w:r>
                              <w:r>
                                <w:t>Clicking the “+” and “-</w:t>
                              </w:r>
                              <w:proofErr w:type="gramStart"/>
                              <w:r>
                                <w:t xml:space="preserve">“ </w:t>
                              </w:r>
                              <w:r w:rsidRPr="006B0796">
                                <w:t>in</w:t>
                              </w:r>
                              <w:proofErr w:type="gramEnd"/>
                              <w:r w:rsidRPr="006B0796">
                                <w:t xml:space="preserve"> the magnifying glass will adjust the zoom level of the loop diagram.</w:t>
                              </w:r>
                            </w:p>
                            <w:p w:rsidR="00204899" w:rsidRPr="006B0796" w:rsidRDefault="00204899" w:rsidP="00204899">
                              <w:pPr>
                                <w:rPr>
                                  <w:i/>
                                  <w:color w:val="943634" w:themeColor="accent2" w:themeShade="BF"/>
                                </w:rPr>
                              </w:pPr>
                            </w:p>
                            <w:p w:rsidR="00204899" w:rsidRPr="006B0796" w:rsidRDefault="00204899" w:rsidP="00204899">
                              <w:pPr>
                                <w:rPr>
                                  <w:i/>
                                  <w:color w:val="943634" w:themeColor="accent2" w:themeShade="BF"/>
                                </w:rPr>
                              </w:pPr>
                            </w:p>
                            <w:p w:rsidR="00204899" w:rsidRPr="006B0796" w:rsidRDefault="00204899" w:rsidP="00204899">
                              <w:pPr>
                                <w:rPr>
                                  <w:i/>
                                  <w:color w:val="943634" w:themeColor="accent2" w:themeShade="BF"/>
                                </w:rPr>
                              </w:pPr>
                            </w:p>
                            <w:p w:rsidR="00204899" w:rsidRPr="006B0796" w:rsidRDefault="00204899" w:rsidP="00204899"/>
                            <w:p w:rsidR="00204899" w:rsidRPr="00BE5979" w:rsidRDefault="00204899" w:rsidP="00204899"/>
                          </w:txbxContent>
                        </wps:txbx>
                        <wps:bodyPr rot="0" vert="horz" wrap="square" lIns="91440" tIns="45720" rIns="91440" bIns="45720" anchor="t" anchorCtr="0" upright="1">
                          <a:noAutofit/>
                        </wps:bodyPr>
                      </wps:wsp>
                    </a:graphicData>
                  </a:graphic>
                </wp:inline>
              </w:drawing>
            </mc:Choice>
            <mc:Fallback>
              <w:pict>
                <v:shape id="Text Box 22" o:spid="_x0000_s1048" type="#_x0000_t202" style="width:396.95pt;height:4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" fillcolor="#d6e3bc [1302]" strokecolor="#c2d69b [1942]" strokeweight="1pt">
                  <v:fill color2="#d6e3bc" focus="100%" type="gradient"/>
                  <v:shadow on="t" color="#4e6128 [1606]" opacity=".5" offset="1pt"/>
                  <v:textbox>
                    <w:txbxContent>
                      <w:p w:rsidR="00204899" w:rsidRPr="006B0796" w:rsidRDefault="00204899" w:rsidP="00204899">
                        <w:r w:rsidRPr="00BE5979">
                          <w:t>Tip</w:t>
                        </w:r>
                        <w:r>
                          <w:t>:</w:t>
                        </w:r>
                        <w:r w:rsidRPr="00BE5979">
                          <w:t xml:space="preserve"> </w:t>
                        </w:r>
                        <w:r>
                          <w:t>Clicking the “+” and “-</w:t>
                        </w:r>
                        <w:proofErr w:type="gramStart"/>
                        <w:r>
                          <w:t xml:space="preserve">“ </w:t>
                        </w:r>
                        <w:r w:rsidRPr="006B0796">
                          <w:t>in</w:t>
                        </w:r>
                        <w:proofErr w:type="gramEnd"/>
                        <w:r w:rsidRPr="006B0796">
                          <w:t xml:space="preserve"> the magnifying glass will adjust the zoom level of the loop diagram.</w:t>
                        </w:r>
                      </w:p>
                      <w:p w:rsidR="00204899" w:rsidRPr="006B0796" w:rsidRDefault="00204899" w:rsidP="00204899">
                        <w:pPr>
                          <w:rPr>
                            <w:i/>
                            <w:color w:val="943634" w:themeColor="accent2" w:themeShade="BF"/>
                          </w:rPr>
                        </w:pPr>
                      </w:p>
                      <w:p w:rsidR="00204899" w:rsidRPr="006B0796" w:rsidRDefault="00204899" w:rsidP="00204899">
                        <w:pPr>
                          <w:rPr>
                            <w:i/>
                            <w:color w:val="943634" w:themeColor="accent2" w:themeShade="BF"/>
                          </w:rPr>
                        </w:pPr>
                      </w:p>
                      <w:p w:rsidR="00204899" w:rsidRPr="006B0796" w:rsidRDefault="00204899" w:rsidP="00204899">
                        <w:pPr>
                          <w:rPr>
                            <w:i/>
                            <w:color w:val="943634" w:themeColor="accent2" w:themeShade="BF"/>
                          </w:rPr>
                        </w:pPr>
                      </w:p>
                      <w:p w:rsidR="00204899" w:rsidRPr="006B0796" w:rsidRDefault="00204899" w:rsidP="00204899"/>
                      <w:p w:rsidR="00204899" w:rsidRPr="00BE5979" w:rsidRDefault="00204899" w:rsidP="00204899"/>
                    </w:txbxContent>
                  </v:textbox>
                  <w10:anchorlock/>
                </v:shape>
              </w:pict>
            </mc:Fallback>
          </mc:AlternateContent>
        </w:r>
      </w:ins>
    </w:p>
    <w:p w:rsidR="00204899" w:rsidRDefault="00204899" w:rsidP="0027509E">
      <w:pPr>
        <w:pStyle w:val="Heading3"/>
        <w:rPr>
          <w:ins w:id="272" w:author="Lopez, Phylroy" w:date="2016-05-03T12:04:00Z"/>
        </w:rPr>
        <w:pPrChange w:id="273" w:author="Lopez, Phylroy" w:date="2016-05-03T12:09:00Z">
          <w:pPr>
            <w:pStyle w:val="Heading4"/>
          </w:pPr>
        </w:pPrChange>
      </w:pPr>
      <w:ins w:id="274" w:author="Lopez, Phylroy" w:date="2016-05-03T12:04:00Z">
        <w:r>
          <w:t>Re-Run Model with HVAC</w:t>
        </w:r>
      </w:ins>
    </w:p>
    <w:p w:rsidR="00204899" w:rsidRDefault="00204899" w:rsidP="00204899">
      <w:pPr>
        <w:pStyle w:val="ListParagraph"/>
        <w:numPr>
          <w:ilvl w:val="0"/>
          <w:numId w:val="48"/>
        </w:numPr>
        <w:rPr>
          <w:ins w:id="275" w:author="Lopez, Phylroy" w:date="2016-05-03T12:04:00Z"/>
        </w:rPr>
      </w:pPr>
      <w:ins w:id="276" w:author="Lopez, Phylroy" w:date="2016-05-03T12:04:00Z">
        <w:r>
          <w:t>Save the model as “</w:t>
        </w:r>
        <w:r>
          <w:fldChar w:fldCharType="begin"/>
        </w:r>
        <w:r>
          <w:instrText xml:space="preserve"> REF _Ref362700568 \r \h  \* MERGEFORMAT </w:instrText>
        </w:r>
        <w:r>
          <w:fldChar w:fldCharType="separate"/>
        </w:r>
        <w:r>
          <w:t>Section 6 -</w:t>
        </w:r>
        <w:r>
          <w:fldChar w:fldCharType="end"/>
        </w:r>
        <w:r>
          <w:t xml:space="preserve"> </w:t>
        </w:r>
        <w:proofErr w:type="spellStart"/>
        <w:r>
          <w:t>Model.osm</w:t>
        </w:r>
        <w:proofErr w:type="spellEnd"/>
        <w:r>
          <w:t>” using “</w:t>
        </w:r>
        <w:proofErr w:type="spellStart"/>
        <w:r>
          <w:t>SaveAs</w:t>
        </w:r>
        <w:proofErr w:type="spellEnd"/>
        <w:r>
          <w:t>” under the file menu.</w:t>
        </w:r>
      </w:ins>
    </w:p>
    <w:p w:rsidR="00204899" w:rsidRDefault="00204899" w:rsidP="00204899">
      <w:pPr>
        <w:pStyle w:val="ListParagraph"/>
        <w:numPr>
          <w:ilvl w:val="0"/>
          <w:numId w:val="48"/>
        </w:numPr>
        <w:rPr>
          <w:ins w:id="277" w:author="Lopez, Phylroy" w:date="2016-05-03T12:04:00Z"/>
        </w:rPr>
      </w:pPr>
      <w:ins w:id="278" w:author="Lopez, Phylroy" w:date="2016-05-03T12:04:00Z">
        <w:r>
          <w:t>Rerun the simulation. Notice this time that the heating and cooling show up under gas and electric. In the first simulation using ideal air loads, the energy use was shown under district heating and cooling (</w:t>
        </w:r>
        <w:r>
          <w:fldChar w:fldCharType="begin"/>
        </w:r>
        <w:r>
          <w:instrText xml:space="preserve"> REF _Ref362615233  \* MERGEFORMAT </w:instrText>
        </w:r>
        <w:r>
          <w:fldChar w:fldCharType="separate"/>
        </w:r>
        <w:r>
          <w:t xml:space="preserve">Figure </w:t>
        </w:r>
        <w:r>
          <w:rPr>
            <w:noProof/>
          </w:rPr>
          <w:t>6</w:t>
        </w:r>
        <w:r>
          <w:t>.</w:t>
        </w:r>
        <w:r>
          <w:rPr>
            <w:noProof/>
          </w:rPr>
          <w:t>5</w:t>
        </w:r>
        <w:r>
          <w:rPr>
            <w:noProof/>
          </w:rPr>
          <w:fldChar w:fldCharType="end"/>
        </w:r>
        <w:r>
          <w:t>) (</w:t>
        </w:r>
        <w:r>
          <w:fldChar w:fldCharType="begin"/>
        </w:r>
        <w:r>
          <w:instrText xml:space="preserve"> REF _Ref386930553 \h  \* MERGEFORMAT </w:instrText>
        </w:r>
        <w:r>
          <w:fldChar w:fldCharType="separate"/>
        </w:r>
        <w:r>
          <w:t xml:space="preserve">Figure </w:t>
        </w:r>
        <w:r>
          <w:rPr>
            <w:noProof/>
          </w:rPr>
          <w:t>6</w:t>
        </w:r>
        <w:r>
          <w:t>.6</w:t>
        </w:r>
        <w:r>
          <w:fldChar w:fldCharType="end"/>
        </w:r>
        <w:r>
          <w:t>).</w:t>
        </w:r>
      </w:ins>
    </w:p>
    <w:p w:rsidR="00204899" w:rsidRDefault="00204899" w:rsidP="00204899">
      <w:pPr>
        <w:keepNext/>
        <w:rPr>
          <w:ins w:id="279" w:author="Lopez, Phylroy" w:date="2016-05-03T12:04:00Z"/>
        </w:rPr>
      </w:pPr>
      <w:ins w:id="280" w:author="Lopez, Phylroy" w:date="2016-05-03T12:04:00Z">
        <w:r>
          <w:rPr>
            <w:noProof/>
            <w:lang w:val="en-CA" w:eastAsia="en-CA"/>
          </w:rPr>
          <w:drawing>
            <wp:inline distT="0" distB="0" distL="0" distR="0" wp14:anchorId="13E79ACC" wp14:editId="372A2FB8">
              <wp:extent cx="5065776" cy="2743200"/>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065776" cy="2743200"/>
                      </a:xfrm>
                      <a:prstGeom prst="rect">
                        <a:avLst/>
                      </a:prstGeom>
                    </pic:spPr>
                  </pic:pic>
                </a:graphicData>
              </a:graphic>
            </wp:inline>
          </w:drawing>
        </w:r>
      </w:ins>
    </w:p>
    <w:p w:rsidR="00204899" w:rsidRDefault="00204899" w:rsidP="00204899">
      <w:pPr>
        <w:pStyle w:val="Caption"/>
        <w:rPr>
          <w:ins w:id="281" w:author="Lopez, Phylroy" w:date="2016-05-03T12:04:00Z"/>
        </w:rPr>
      </w:pPr>
      <w:proofErr w:type="gramStart"/>
      <w:ins w:id="282" w:author="Lopez, Phylroy" w:date="2016-05-03T12:04:00Z">
        <w:r>
          <w:t xml:space="preserve">Figure </w:t>
        </w:r>
        <w:r>
          <w:fldChar w:fldCharType="begin"/>
        </w:r>
        <w:r>
          <w:instrText xml:space="preserve"> STYLEREF 1 \s </w:instrText>
        </w:r>
        <w:r>
          <w:fldChar w:fldCharType="separate"/>
        </w:r>
        <w:r>
          <w:rPr>
            <w:noProof/>
          </w:rPr>
          <w:t>6</w:t>
        </w:r>
        <w:r>
          <w:rPr>
            <w:noProof/>
          </w:rPr>
          <w:fldChar w:fldCharType="end"/>
        </w:r>
        <w:r>
          <w:t>.</w:t>
        </w:r>
        <w:proofErr w:type="gramEnd"/>
        <w:r>
          <w:fldChar w:fldCharType="begin"/>
        </w:r>
        <w:r>
          <w:instrText xml:space="preserve"> SEQ Figure \* ARABIC \s 1 </w:instrText>
        </w:r>
        <w:r>
          <w:fldChar w:fldCharType="separate"/>
        </w:r>
        <w:r>
          <w:rPr>
            <w:noProof/>
          </w:rPr>
          <w:t>5</w:t>
        </w:r>
        <w:r>
          <w:fldChar w:fldCharType="end"/>
        </w:r>
        <w:r>
          <w:t xml:space="preserve"> - S</w:t>
        </w:r>
        <w:r w:rsidRPr="005872C3">
          <w:t>imulation results with a mechanical system included</w:t>
        </w:r>
      </w:ins>
    </w:p>
    <w:p w:rsidR="00204899" w:rsidRDefault="00204899" w:rsidP="00204899">
      <w:pPr>
        <w:keepNext/>
        <w:rPr>
          <w:ins w:id="283" w:author="Lopez, Phylroy" w:date="2016-05-03T12:04:00Z"/>
        </w:rPr>
      </w:pPr>
      <w:ins w:id="284" w:author="Lopez, Phylroy" w:date="2016-05-03T12:04:00Z">
        <w:r>
          <w:rPr>
            <w:noProof/>
            <w:lang w:val="en-CA" w:eastAsia="en-CA"/>
          </w:rPr>
          <w:drawing>
            <wp:inline distT="0" distB="0" distL="0" distR="0" wp14:anchorId="63C29C3D" wp14:editId="3BF0B47D">
              <wp:extent cx="2320506" cy="2829464"/>
              <wp:effectExtent l="19050" t="19050" r="22860" b="28575"/>
              <wp:docPr id="88" name="Picture 88"/>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srcRect r="62928" b="16539"/>
                      <a:stretch/>
                    </pic:blipFill>
                    <pic:spPr bwMode="auto">
                      <a:xfrm>
                        <a:off x="0" y="0"/>
                        <a:ext cx="2322041" cy="2831336"/>
                      </a:xfrm>
                      <a:prstGeom prst="rect">
                        <a:avLst/>
                      </a:prstGeom>
                      <a:ln w="3175">
                        <a:solidFill>
                          <a:schemeClr val="bg1"/>
                        </a:solidFill>
                      </a:ln>
                      <a:extLst>
                        <a:ext uri="{53640926-AAD7-44D8-BBD7-CCE9431645EC}">
                          <a14:shadowObscured xmlns:a14="http://schemas.microsoft.com/office/drawing/2010/main"/>
                        </a:ext>
                      </a:extLst>
                    </pic:spPr>
                  </pic:pic>
                </a:graphicData>
              </a:graphic>
            </wp:inline>
          </w:drawing>
        </w:r>
        <w:r>
          <w:rPr>
            <w:noProof/>
            <w:lang w:val="en-CA" w:eastAsia="en-CA"/>
          </w:rPr>
          <w:drawing>
            <wp:inline distT="0" distB="0" distL="0" distR="0" wp14:anchorId="1C490192" wp14:editId="37CDEF91">
              <wp:extent cx="1883664" cy="2258568"/>
              <wp:effectExtent l="0" t="0" r="2540" b="8890"/>
              <wp:docPr id="89" name="Picture 89"/>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srcRect l="4427" t="12981" r="65495" b="20433"/>
                      <a:stretch/>
                    </pic:blipFill>
                    <pic:spPr bwMode="auto">
                      <a:xfrm>
                        <a:off x="0" y="0"/>
                        <a:ext cx="1883664" cy="225856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CA" w:eastAsia="en-CA"/>
          </w:rPr>
          <w:drawing>
            <wp:inline distT="0" distB="0" distL="0" distR="0" wp14:anchorId="726C69FC" wp14:editId="442AE05B">
              <wp:extent cx="1746504" cy="1984248"/>
              <wp:effectExtent l="0" t="0" r="6350" b="0"/>
              <wp:docPr id="91" name="Picture 9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srcRect l="4297" t="24039" r="67838" b="17308"/>
                      <a:stretch/>
                    </pic:blipFill>
                    <pic:spPr bwMode="auto">
                      <a:xfrm>
                        <a:off x="0" y="0"/>
                        <a:ext cx="1746504" cy="1984248"/>
                      </a:xfrm>
                      <a:prstGeom prst="rect">
                        <a:avLst/>
                      </a:prstGeom>
                      <a:ln>
                        <a:noFill/>
                      </a:ln>
                      <a:extLst>
                        <a:ext uri="{53640926-AAD7-44D8-BBD7-CCE9431645EC}">
                          <a14:shadowObscured xmlns:a14="http://schemas.microsoft.com/office/drawing/2010/main"/>
                        </a:ext>
                      </a:extLst>
                    </pic:spPr>
                  </pic:pic>
                </a:graphicData>
              </a:graphic>
            </wp:inline>
          </w:drawing>
        </w:r>
      </w:ins>
    </w:p>
    <w:p w:rsidR="00204899" w:rsidRDefault="00204899" w:rsidP="00204899">
      <w:pPr>
        <w:pStyle w:val="Caption"/>
        <w:rPr>
          <w:ins w:id="285" w:author="Lopez, Phylroy" w:date="2016-05-03T12:04:00Z"/>
        </w:rPr>
      </w:pPr>
      <w:proofErr w:type="gramStart"/>
      <w:ins w:id="286" w:author="Lopez, Phylroy" w:date="2016-05-03T12:04:00Z">
        <w:r>
          <w:t xml:space="preserve">Figure </w:t>
        </w:r>
        <w:r>
          <w:fldChar w:fldCharType="begin"/>
        </w:r>
        <w:r>
          <w:instrText xml:space="preserve"> STYLEREF 1 \s </w:instrText>
        </w:r>
        <w:r>
          <w:fldChar w:fldCharType="separate"/>
        </w:r>
        <w:r>
          <w:rPr>
            <w:noProof/>
          </w:rPr>
          <w:t>6</w:t>
        </w:r>
        <w:r>
          <w:rPr>
            <w:noProof/>
          </w:rPr>
          <w:fldChar w:fldCharType="end"/>
        </w:r>
        <w:r>
          <w:t>.</w:t>
        </w:r>
        <w:proofErr w:type="gramEnd"/>
        <w:r>
          <w:fldChar w:fldCharType="begin"/>
        </w:r>
        <w:r>
          <w:instrText xml:space="preserve"> SEQ Figure \* ARABIC \s 1 </w:instrText>
        </w:r>
        <w:r>
          <w:fldChar w:fldCharType="separate"/>
        </w:r>
        <w:r>
          <w:rPr>
            <w:noProof/>
          </w:rPr>
          <w:t>6</w:t>
        </w:r>
        <w:r>
          <w:fldChar w:fldCharType="end"/>
        </w:r>
        <w:r>
          <w:t xml:space="preserve"> - A</w:t>
        </w:r>
        <w:r w:rsidRPr="00455F00">
          <w:t>nnual summary results with a mechanical system included</w:t>
        </w:r>
        <w:r>
          <w:t xml:space="preserve"> (EUI 99.23 </w:t>
        </w:r>
        <w:proofErr w:type="spellStart"/>
        <w:r>
          <w:t>kBtu</w:t>
        </w:r>
        <w:proofErr w:type="spellEnd"/>
        <w:r>
          <w:t>/ft2)</w:t>
        </w:r>
      </w:ins>
    </w:p>
    <w:p w:rsidR="00204899" w:rsidRDefault="00204899" w:rsidP="0027509E">
      <w:pPr>
        <w:pStyle w:val="Heading1"/>
        <w:rPr>
          <w:ins w:id="287" w:author="Lopez, Phylroy" w:date="2016-05-03T12:34:00Z"/>
        </w:rPr>
        <w:pPrChange w:id="288" w:author="Lopez, Phylroy" w:date="2016-05-03T12:10:00Z">
          <w:pPr>
            <w:pStyle w:val="Heading2"/>
          </w:pPr>
        </w:pPrChange>
      </w:pPr>
      <w:ins w:id="289" w:author="Lopez, Phylroy" w:date="2016-05-03T12:04:00Z">
        <w:r w:rsidRPr="001E1625">
          <w:t xml:space="preserve">Refine Fidelity </w:t>
        </w:r>
        <w:r>
          <w:t>of Loads</w:t>
        </w:r>
        <w:r>
          <w:br/>
        </w:r>
      </w:ins>
    </w:p>
    <w:p w:rsidR="002F4FA5" w:rsidRPr="002F4FA5" w:rsidRDefault="002F4FA5" w:rsidP="002F4FA5">
      <w:pPr>
        <w:pStyle w:val="Heading2"/>
        <w:rPr>
          <w:ins w:id="290" w:author="Lopez, Phylroy" w:date="2016-05-03T12:04:00Z"/>
          <w:rPrChange w:id="291" w:author="Lopez, Phylroy" w:date="2016-05-03T12:34:00Z">
            <w:rPr>
              <w:ins w:id="292" w:author="Lopez, Phylroy" w:date="2016-05-03T12:04:00Z"/>
            </w:rPr>
          </w:rPrChange>
        </w:rPr>
        <w:pPrChange w:id="293" w:author="Lopez, Phylroy" w:date="2016-05-03T12:34:00Z">
          <w:pPr>
            <w:pStyle w:val="Heading2"/>
          </w:pPr>
        </w:pPrChange>
      </w:pPr>
      <w:ins w:id="294" w:author="Lopez, Phylroy" w:date="2016-05-03T12:34:00Z">
        <w:r>
          <w:t>Load Definitions</w:t>
        </w:r>
      </w:ins>
    </w:p>
    <w:p w:rsidR="00204899" w:rsidRPr="00AB422C" w:rsidRDefault="00204899" w:rsidP="00204899">
      <w:pPr>
        <w:rPr>
          <w:ins w:id="295" w:author="Lopez, Phylroy" w:date="2016-05-03T12:04:00Z"/>
        </w:rPr>
      </w:pPr>
      <w:ins w:id="296" w:author="Lopez, Phylroy" w:date="2016-05-03T12:04:00Z">
        <w:r>
          <w:t>Let’s dig a bit deeper into the loads.  The l</w:t>
        </w:r>
        <w:r w:rsidR="002F4FA5">
          <w:t xml:space="preserve">oads are built by two objects. </w:t>
        </w:r>
      </w:ins>
      <w:ins w:id="297" w:author="Lopez, Phylroy" w:date="2016-05-03T12:27:00Z">
        <w:r w:rsidR="002F4FA5">
          <w:t xml:space="preserve">The </w:t>
        </w:r>
        <w:proofErr w:type="gramStart"/>
        <w:r w:rsidR="002F4FA5">
          <w:t>Definition,</w:t>
        </w:r>
        <w:proofErr w:type="gramEnd"/>
        <w:r w:rsidR="002F4FA5">
          <w:t xml:space="preserve"> and the Schedule. </w:t>
        </w:r>
      </w:ins>
      <w:ins w:id="298" w:author="Lopez, Phylroy" w:date="2016-05-03T12:04:00Z">
        <w:r w:rsidR="002F4FA5">
          <w:t>The</w:t>
        </w:r>
        <w:r>
          <w:t xml:space="preserve"> Definition </w:t>
        </w:r>
      </w:ins>
      <w:ins w:id="299" w:author="Lopez, Phylroy" w:date="2016-05-03T12:29:00Z">
        <w:r w:rsidR="002F4FA5">
          <w:t>contains the max</w:t>
        </w:r>
      </w:ins>
      <w:ins w:id="300" w:author="Lopez, Phylroy" w:date="2016-05-03T12:04:00Z">
        <w:r>
          <w:t xml:space="preserve"> amount that the load value can </w:t>
        </w:r>
        <w:proofErr w:type="gramStart"/>
        <w:r>
          <w:t>have,</w:t>
        </w:r>
      </w:ins>
      <w:proofErr w:type="gramEnd"/>
      <w:ins w:id="301" w:author="Lopez, Phylroy" w:date="2016-05-03T12:26:00Z">
        <w:r w:rsidR="002F4FA5">
          <w:t xml:space="preserve"> and how it is defined (W/ft2, W, W/person)</w:t>
        </w:r>
      </w:ins>
      <w:ins w:id="302" w:author="Lopez, Phylroy" w:date="2016-05-03T12:27:00Z">
        <w:r w:rsidR="002F4FA5">
          <w:t xml:space="preserve">. </w:t>
        </w:r>
      </w:ins>
      <w:ins w:id="303" w:author="Lopez, Phylroy" w:date="2016-05-03T12:26:00Z">
        <w:r w:rsidR="002F4FA5">
          <w:t xml:space="preserve"> </w:t>
        </w:r>
      </w:ins>
      <w:ins w:id="304" w:author="Lopez, Phylroy" w:date="2016-05-03T12:30:00Z">
        <w:r w:rsidR="002F4FA5">
          <w:t>T</w:t>
        </w:r>
      </w:ins>
      <w:ins w:id="305" w:author="Lopez, Phylroy" w:date="2016-05-03T12:04:00Z">
        <w:r>
          <w:t xml:space="preserve">he Schedules usually fractional and are applied to the Load Definition.  They are created separately in the Loads and the Schedule tabs. </w:t>
        </w:r>
      </w:ins>
      <w:ins w:id="306" w:author="Lopez, Phylroy" w:date="2016-05-03T12:30:00Z">
        <w:r w:rsidR="002F4FA5">
          <w:t xml:space="preserve">This allows you to change the </w:t>
        </w:r>
      </w:ins>
      <w:ins w:id="307" w:author="Lopez, Phylroy" w:date="2016-05-03T12:31:00Z">
        <w:r w:rsidR="002F4FA5">
          <w:t xml:space="preserve">load </w:t>
        </w:r>
      </w:ins>
      <w:ins w:id="308" w:author="Lopez, Phylroy" w:date="2016-05-03T12:30:00Z">
        <w:r w:rsidR="002F4FA5">
          <w:t xml:space="preserve">schedule without having to redefine the load </w:t>
        </w:r>
      </w:ins>
      <w:ins w:id="309" w:author="Lopez, Phylroy" w:date="2016-05-03T12:31:00Z">
        <w:r w:rsidR="002F4FA5">
          <w:t xml:space="preserve">definition </w:t>
        </w:r>
      </w:ins>
      <w:ins w:id="310" w:author="Lopez, Phylroy" w:date="2016-05-03T12:30:00Z">
        <w:r w:rsidR="002F4FA5">
          <w:t xml:space="preserve">magnitudes. </w:t>
        </w:r>
      </w:ins>
      <w:ins w:id="311" w:author="Lopez, Phylroy" w:date="2016-05-03T12:04:00Z">
        <w:r>
          <w:t>The following examples will show how to modify the definitions.</w:t>
        </w:r>
      </w:ins>
    </w:p>
    <w:p w:rsidR="00204899" w:rsidRDefault="00204899" w:rsidP="002F4FA5">
      <w:pPr>
        <w:pStyle w:val="Heading3"/>
        <w:rPr>
          <w:ins w:id="312" w:author="Lopez, Phylroy" w:date="2016-05-03T12:04:00Z"/>
        </w:rPr>
        <w:pPrChange w:id="313" w:author="Lopez, Phylroy" w:date="2016-05-03T12:34:00Z">
          <w:pPr>
            <w:pStyle w:val="Heading4"/>
          </w:pPr>
        </w:pPrChange>
      </w:pPr>
      <w:ins w:id="314" w:author="Lopez, Phylroy" w:date="2016-05-03T12:04:00Z">
        <w:r>
          <w:t>Change lobby lighting from LPD to discrete lights.</w:t>
        </w:r>
      </w:ins>
    </w:p>
    <w:p w:rsidR="00204899" w:rsidRPr="004556DA" w:rsidRDefault="00204899" w:rsidP="00204899">
      <w:pPr>
        <w:rPr>
          <w:ins w:id="315" w:author="Lopez, Phylroy" w:date="2016-05-03T12:04:00Z"/>
        </w:rPr>
      </w:pPr>
      <w:ins w:id="316" w:author="Lopez, Phylroy" w:date="2016-05-03T12:04:00Z">
        <w:r>
          <w:t xml:space="preserve">We wish to change the lighting definition from a W/ft2 to a </w:t>
        </w:r>
      </w:ins>
      <w:ins w:id="317" w:author="Lopez, Phylroy" w:date="2016-05-03T12:31:00Z">
        <w:r w:rsidR="002F4FA5">
          <w:t xml:space="preserve">25 </w:t>
        </w:r>
      </w:ins>
      <w:ins w:id="318" w:author="Lopez, Phylroy" w:date="2016-05-03T12:04:00Z">
        <w:r>
          <w:t>fixture</w:t>
        </w:r>
      </w:ins>
      <w:ins w:id="319" w:author="Lopez, Phylroy" w:date="2016-05-03T12:31:00Z">
        <w:r w:rsidR="002F4FA5">
          <w:t>s</w:t>
        </w:r>
      </w:ins>
      <w:ins w:id="320" w:author="Lopez, Phylroy" w:date="2016-05-03T12:32:00Z">
        <w:r w:rsidR="002F4FA5">
          <w:t xml:space="preserve"> at 20W</w:t>
        </w:r>
      </w:ins>
      <w:ins w:id="321" w:author="Lopez, Phylroy" w:date="2016-05-03T12:04:00Z">
        <w:r w:rsidR="002F4FA5">
          <w:t xml:space="preserve"> pe</w:t>
        </w:r>
      </w:ins>
      <w:ins w:id="322" w:author="Lopez, Phylroy" w:date="2016-05-03T12:32:00Z">
        <w:r w:rsidR="002F4FA5">
          <w:t>r</w:t>
        </w:r>
      </w:ins>
      <w:ins w:id="323" w:author="Lopez, Phylroy" w:date="2016-05-03T12:04:00Z">
        <w:r>
          <w:t xml:space="preserve"> space. </w:t>
        </w:r>
      </w:ins>
    </w:p>
    <w:p w:rsidR="00204899" w:rsidRDefault="00204899" w:rsidP="00204899">
      <w:pPr>
        <w:pStyle w:val="ListParagraph"/>
        <w:numPr>
          <w:ilvl w:val="0"/>
          <w:numId w:val="13"/>
        </w:numPr>
        <w:ind w:left="720"/>
        <w:rPr>
          <w:ins w:id="324" w:author="Lopez, Phylroy" w:date="2016-05-03T12:04:00Z"/>
        </w:rPr>
      </w:pPr>
      <w:ins w:id="325" w:author="Lopez, Phylroy" w:date="2016-05-03T12:04:00Z">
        <w:r>
          <w:t xml:space="preserve">Click on the “Loads” </w:t>
        </w:r>
        <w:proofErr w:type="gramStart"/>
        <w:r>
          <w:t>tab,</w:t>
        </w:r>
        <w:proofErr w:type="gramEnd"/>
        <w:r>
          <w:t xml:space="preserve"> expand the “Lights Definitions”. </w:t>
        </w:r>
        <w:r>
          <w:rPr>
            <w:noProof/>
            <w:lang w:val="en-CA" w:eastAsia="en-CA"/>
          </w:rPr>
          <w:drawing>
            <wp:inline distT="0" distB="0" distL="0" distR="0" wp14:anchorId="4E9448BD" wp14:editId="29B76AFB">
              <wp:extent cx="212271" cy="228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_loads_tab.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2271" cy="228600"/>
                      </a:xfrm>
                      <a:prstGeom prst="rect">
                        <a:avLst/>
                      </a:prstGeom>
                    </pic:spPr>
                  </pic:pic>
                </a:graphicData>
              </a:graphic>
            </wp:inline>
          </w:drawing>
        </w:r>
      </w:ins>
    </w:p>
    <w:p w:rsidR="00204899" w:rsidRDefault="00204899" w:rsidP="00204899">
      <w:pPr>
        <w:pStyle w:val="ListParagraph"/>
        <w:numPr>
          <w:ilvl w:val="0"/>
          <w:numId w:val="13"/>
        </w:numPr>
        <w:ind w:left="720"/>
        <w:rPr>
          <w:ins w:id="326" w:author="Lopez, Phylroy" w:date="2016-05-03T12:04:00Z"/>
        </w:rPr>
      </w:pPr>
      <w:ins w:id="327" w:author="Lopez, Phylroy" w:date="2016-05-03T12:04:00Z">
        <w:r>
          <w:t>Select the lobby light, and change the value to “20 W” instead of “0.9 W/ft</w:t>
        </w:r>
        <w:r w:rsidRPr="007D2EF8">
          <w:rPr>
            <w:vertAlign w:val="superscript"/>
          </w:rPr>
          <w:t>2</w:t>
        </w:r>
        <w:r>
          <w:t xml:space="preserve">” </w:t>
        </w:r>
        <w:r>
          <w:br/>
          <w:t>(</w:t>
        </w:r>
        <w:r>
          <w:fldChar w:fldCharType="begin"/>
        </w:r>
        <w:r>
          <w:instrText xml:space="preserve"> REF _Ref362615280  \* MERGEFORMAT </w:instrText>
        </w:r>
        <w:r>
          <w:fldChar w:fldCharType="separate"/>
        </w:r>
        <w:r>
          <w:t xml:space="preserve">Figure </w:t>
        </w:r>
        <w:r>
          <w:rPr>
            <w:noProof/>
          </w:rPr>
          <w:t>7</w:t>
        </w:r>
        <w:r>
          <w:t>.</w:t>
        </w:r>
        <w:r>
          <w:rPr>
            <w:noProof/>
          </w:rPr>
          <w:t>1</w:t>
        </w:r>
        <w:r>
          <w:rPr>
            <w:noProof/>
          </w:rPr>
          <w:fldChar w:fldCharType="end"/>
        </w:r>
        <w:r>
          <w:t>).</w:t>
        </w:r>
      </w:ins>
    </w:p>
    <w:p w:rsidR="00204899" w:rsidRDefault="00204899" w:rsidP="00204899">
      <w:pPr>
        <w:pStyle w:val="ListParagraph"/>
        <w:numPr>
          <w:ilvl w:val="0"/>
          <w:numId w:val="13"/>
        </w:numPr>
        <w:ind w:left="720"/>
        <w:rPr>
          <w:ins w:id="328" w:author="Lopez, Phylroy" w:date="2016-05-03T12:04:00Z"/>
        </w:rPr>
      </w:pPr>
      <w:ins w:id="329" w:author="Lopez, Phylroy" w:date="2016-05-03T12:04:00Z">
        <w:r>
          <w:t>This represents a specific fixture versus a lighting power density.</w:t>
        </w:r>
      </w:ins>
    </w:p>
    <w:p w:rsidR="00204899" w:rsidRDefault="00204899" w:rsidP="00204899">
      <w:pPr>
        <w:keepNext/>
        <w:rPr>
          <w:ins w:id="330" w:author="Lopez, Phylroy" w:date="2016-05-03T12:04:00Z"/>
        </w:rPr>
      </w:pPr>
      <w:ins w:id="331" w:author="Lopez, Phylroy" w:date="2016-05-03T12:04:00Z">
        <w:r>
          <w:rPr>
            <w:noProof/>
            <w:lang w:val="en-CA" w:eastAsia="en-CA"/>
          </w:rPr>
          <w:drawing>
            <wp:inline distT="0" distB="0" distL="0" distR="0" wp14:anchorId="067F0DC5" wp14:editId="53400154">
              <wp:extent cx="5210111" cy="4026804"/>
              <wp:effectExtent l="19050" t="0" r="0" b="0"/>
              <wp:docPr id="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cstate="print"/>
                      <a:srcRect/>
                      <a:stretch>
                        <a:fillRect/>
                      </a:stretch>
                    </pic:blipFill>
                    <pic:spPr bwMode="auto">
                      <a:xfrm>
                        <a:off x="0" y="0"/>
                        <a:ext cx="5211524" cy="4027896"/>
                      </a:xfrm>
                      <a:prstGeom prst="rect">
                        <a:avLst/>
                      </a:prstGeom>
                      <a:noFill/>
                      <a:ln w="9525">
                        <a:noFill/>
                        <a:miter lim="800000"/>
                        <a:headEnd/>
                        <a:tailEnd/>
                      </a:ln>
                    </pic:spPr>
                  </pic:pic>
                </a:graphicData>
              </a:graphic>
            </wp:inline>
          </w:drawing>
        </w:r>
      </w:ins>
    </w:p>
    <w:p w:rsidR="00204899" w:rsidRDefault="00204899" w:rsidP="00204899">
      <w:pPr>
        <w:pStyle w:val="Caption"/>
        <w:rPr>
          <w:ins w:id="332" w:author="Lopez, Phylroy" w:date="2016-05-03T12:04:00Z"/>
        </w:rPr>
      </w:pPr>
      <w:proofErr w:type="gramStart"/>
      <w:ins w:id="333" w:author="Lopez, Phylroy" w:date="2016-05-03T12:04:00Z">
        <w:r>
          <w:t xml:space="preserve">Figure </w:t>
        </w:r>
        <w:r>
          <w:fldChar w:fldCharType="begin"/>
        </w:r>
        <w:r>
          <w:instrText xml:space="preserve"> STYLEREF 1 \s </w:instrText>
        </w:r>
        <w:r>
          <w:fldChar w:fldCharType="separate"/>
        </w:r>
        <w:r>
          <w:rPr>
            <w:noProof/>
          </w:rPr>
          <w:t>7</w:t>
        </w:r>
        <w:r>
          <w:rPr>
            <w:noProof/>
          </w:rPr>
          <w:fldChar w:fldCharType="end"/>
        </w:r>
        <w:r>
          <w:t>.</w:t>
        </w:r>
        <w:proofErr w:type="gramEnd"/>
        <w:r>
          <w:fldChar w:fldCharType="begin"/>
        </w:r>
        <w:r>
          <w:instrText xml:space="preserve"> SEQ Figure \* ARABIC \s 1 </w:instrText>
        </w:r>
        <w:r>
          <w:fldChar w:fldCharType="separate"/>
        </w:r>
        <w:r>
          <w:rPr>
            <w:noProof/>
          </w:rPr>
          <w:t>1</w:t>
        </w:r>
        <w:r>
          <w:fldChar w:fldCharType="end"/>
        </w:r>
        <w:r>
          <w:t xml:space="preserve"> – Updated </w:t>
        </w:r>
        <w:r w:rsidRPr="00505A75">
          <w:t xml:space="preserve">lobby light </w:t>
        </w:r>
        <w:r>
          <w:t xml:space="preserve">definition </w:t>
        </w:r>
        <w:r w:rsidRPr="00505A75">
          <w:t>object</w:t>
        </w:r>
      </w:ins>
    </w:p>
    <w:p w:rsidR="00204899" w:rsidRDefault="00204899" w:rsidP="00204899">
      <w:pPr>
        <w:pStyle w:val="ListParagraph"/>
        <w:numPr>
          <w:ilvl w:val="0"/>
          <w:numId w:val="13"/>
        </w:numPr>
        <w:ind w:left="720"/>
        <w:rPr>
          <w:ins w:id="334" w:author="Lopez, Phylroy" w:date="2016-05-03T12:04:00Z"/>
        </w:rPr>
      </w:pPr>
      <w:ins w:id="335" w:author="Lopez, Phylroy" w:date="2016-05-03T12:04:00Z">
        <w:r>
          <w:t>Now return to the “Space Types” tab and choose the lobby space type.</w:t>
        </w:r>
      </w:ins>
    </w:p>
    <w:p w:rsidR="00204899" w:rsidRDefault="00204899" w:rsidP="00204899">
      <w:pPr>
        <w:pStyle w:val="ListParagraph"/>
        <w:numPr>
          <w:ilvl w:val="0"/>
          <w:numId w:val="13"/>
        </w:numPr>
        <w:ind w:left="720"/>
        <w:rPr>
          <w:ins w:id="336" w:author="Lopez, Phylroy" w:date="2016-05-03T12:04:00Z"/>
        </w:rPr>
      </w:pPr>
      <w:ins w:id="337" w:author="Lopez, Phylroy" w:date="2016-05-03T12:04:00Z">
        <w:r>
          <w:t>Change the multiplier for the lighting instance to “25” to indicate the number of fixtures in this specific space (</w:t>
        </w:r>
        <w:r>
          <w:fldChar w:fldCharType="begin"/>
        </w:r>
        <w:r>
          <w:instrText xml:space="preserve"> REF _Ref362615286  \* MERGEFORMAT </w:instrText>
        </w:r>
        <w:r>
          <w:fldChar w:fldCharType="separate"/>
        </w:r>
        <w:r>
          <w:t xml:space="preserve">Figure </w:t>
        </w:r>
        <w:r>
          <w:rPr>
            <w:noProof/>
          </w:rPr>
          <w:t>7</w:t>
        </w:r>
        <w:r>
          <w:t>.</w:t>
        </w:r>
        <w:r>
          <w:rPr>
            <w:noProof/>
          </w:rPr>
          <w:t>2</w:t>
        </w:r>
        <w:r>
          <w:rPr>
            <w:noProof/>
          </w:rPr>
          <w:fldChar w:fldCharType="end"/>
        </w:r>
        <w:r>
          <w:t>).</w:t>
        </w:r>
      </w:ins>
    </w:p>
    <w:p w:rsidR="00204899" w:rsidRDefault="00204899" w:rsidP="00204899">
      <w:pPr>
        <w:keepNext/>
        <w:rPr>
          <w:ins w:id="338" w:author="Lopez, Phylroy" w:date="2016-05-03T12:04:00Z"/>
        </w:rPr>
      </w:pPr>
      <w:ins w:id="339" w:author="Lopez, Phylroy" w:date="2016-05-03T12:04:00Z">
        <w:r>
          <w:rPr>
            <w:noProof/>
            <w:lang w:val="en-CA" w:eastAsia="en-CA"/>
          </w:rPr>
          <w:drawing>
            <wp:inline distT="0" distB="0" distL="0" distR="0" wp14:anchorId="65466E1A" wp14:editId="59FABAD4">
              <wp:extent cx="6629400" cy="4361145"/>
              <wp:effectExtent l="19050" t="0" r="0" b="0"/>
              <wp:docPr id="9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5" cstate="print"/>
                      <a:srcRect/>
                      <a:stretch>
                        <a:fillRect/>
                      </a:stretch>
                    </pic:blipFill>
                    <pic:spPr bwMode="auto">
                      <a:xfrm>
                        <a:off x="0" y="0"/>
                        <a:ext cx="6629400" cy="4361145"/>
                      </a:xfrm>
                      <a:prstGeom prst="rect">
                        <a:avLst/>
                      </a:prstGeom>
                      <a:noFill/>
                      <a:ln w="9525">
                        <a:noFill/>
                        <a:miter lim="800000"/>
                        <a:headEnd/>
                        <a:tailEnd/>
                      </a:ln>
                    </pic:spPr>
                  </pic:pic>
                </a:graphicData>
              </a:graphic>
            </wp:inline>
          </w:drawing>
        </w:r>
      </w:ins>
    </w:p>
    <w:p w:rsidR="00204899" w:rsidRDefault="00204899" w:rsidP="00204899">
      <w:pPr>
        <w:pStyle w:val="Caption"/>
        <w:rPr>
          <w:ins w:id="340" w:author="Lopez, Phylroy" w:date="2016-05-03T12:04:00Z"/>
        </w:rPr>
      </w:pPr>
      <w:proofErr w:type="gramStart"/>
      <w:ins w:id="341" w:author="Lopez, Phylroy" w:date="2016-05-03T12:04:00Z">
        <w:r>
          <w:t xml:space="preserve">Figure </w:t>
        </w:r>
        <w:r>
          <w:fldChar w:fldCharType="begin"/>
        </w:r>
        <w:r>
          <w:instrText xml:space="preserve"> STYLEREF 1 \s </w:instrText>
        </w:r>
        <w:r>
          <w:fldChar w:fldCharType="separate"/>
        </w:r>
        <w:r>
          <w:rPr>
            <w:noProof/>
          </w:rPr>
          <w:t>7</w:t>
        </w:r>
        <w:r>
          <w:rPr>
            <w:noProof/>
          </w:rPr>
          <w:fldChar w:fldCharType="end"/>
        </w:r>
        <w:r>
          <w:t>.</w:t>
        </w:r>
        <w:proofErr w:type="gramEnd"/>
        <w:r>
          <w:fldChar w:fldCharType="begin"/>
        </w:r>
        <w:r>
          <w:instrText xml:space="preserve"> SEQ Figure \* ARABIC \s 1 </w:instrText>
        </w:r>
        <w:r>
          <w:fldChar w:fldCharType="separate"/>
        </w:r>
        <w:r>
          <w:rPr>
            <w:noProof/>
          </w:rPr>
          <w:t>2</w:t>
        </w:r>
        <w:r>
          <w:fldChar w:fldCharType="end"/>
        </w:r>
        <w:r>
          <w:t xml:space="preserve"> - L</w:t>
        </w:r>
        <w:r w:rsidRPr="00846B65">
          <w:t>obby space type with edited lighting multiplier</w:t>
        </w:r>
      </w:ins>
    </w:p>
    <w:p w:rsidR="00957B5A" w:rsidRDefault="00957B5A" w:rsidP="00957B5A">
      <w:pPr>
        <w:pStyle w:val="Heading2"/>
        <w:rPr>
          <w:ins w:id="342" w:author="Lopez, Phylroy" w:date="2016-05-03T12:36:00Z"/>
        </w:rPr>
        <w:pPrChange w:id="343" w:author="Lopez, Phylroy" w:date="2016-05-03T12:36:00Z">
          <w:pPr>
            <w:pStyle w:val="Heading3"/>
          </w:pPr>
        </w:pPrChange>
      </w:pPr>
      <w:ins w:id="344" w:author="Lopez, Phylroy" w:date="2016-05-03T12:36:00Z">
        <w:r>
          <w:t>Schedules</w:t>
        </w:r>
      </w:ins>
    </w:p>
    <w:p w:rsidR="00957B5A" w:rsidRPr="00957B5A" w:rsidRDefault="00957B5A" w:rsidP="00957B5A">
      <w:pPr>
        <w:rPr>
          <w:ins w:id="345" w:author="Lopez, Phylroy" w:date="2016-05-03T12:36:00Z"/>
          <w:rPrChange w:id="346" w:author="Lopez, Phylroy" w:date="2016-05-03T12:36:00Z">
            <w:rPr>
              <w:ins w:id="347" w:author="Lopez, Phylroy" w:date="2016-05-03T12:36:00Z"/>
            </w:rPr>
          </w:rPrChange>
        </w:rPr>
        <w:pPrChange w:id="348" w:author="Lopez, Phylroy" w:date="2016-05-03T12:36:00Z">
          <w:pPr>
            <w:pStyle w:val="Heading3"/>
          </w:pPr>
        </w:pPrChange>
      </w:pPr>
      <w:ins w:id="349" w:author="Lopez, Phylroy" w:date="2016-05-03T12:36:00Z">
        <w:r>
          <w:t xml:space="preserve">In the last section we modified the load definitions. </w:t>
        </w:r>
      </w:ins>
      <w:ins w:id="350" w:author="Lopez, Phylroy" w:date="2016-05-03T12:37:00Z">
        <w:r>
          <w:t xml:space="preserve">In this section we will modify the schedules. Schedules are not just for loads, they could be used for a controller schedule, an HVAC availability schedule or other items. </w:t>
        </w:r>
      </w:ins>
      <w:ins w:id="351" w:author="Lopez, Phylroy" w:date="2016-05-03T12:38:00Z">
        <w:r>
          <w:t xml:space="preserve"> They are similar to DOE-2 in that there are fractional and ON-OFF schedules and value (think temperature) schedules. </w:t>
        </w:r>
      </w:ins>
    </w:p>
    <w:p w:rsidR="00957B5A" w:rsidRDefault="00957B5A" w:rsidP="00957B5A">
      <w:pPr>
        <w:pStyle w:val="Heading3"/>
        <w:rPr>
          <w:ins w:id="352" w:author="Lopez, Phylroy" w:date="2016-05-03T12:39:00Z"/>
        </w:rPr>
        <w:pPrChange w:id="353" w:author="Lopez, Phylroy" w:date="2016-05-03T12:39:00Z">
          <w:pPr>
            <w:pStyle w:val="ListParagraph"/>
            <w:numPr>
              <w:ilvl w:val="1"/>
              <w:numId w:val="13"/>
            </w:numPr>
            <w:tabs>
              <w:tab w:val="num" w:pos="1346"/>
            </w:tabs>
            <w:ind w:left="1440" w:hanging="360"/>
          </w:pPr>
        </w:pPrChange>
      </w:pPr>
      <w:ins w:id="354" w:author="Lopez, Phylroy" w:date="2016-05-03T12:36:00Z">
        <w:r>
          <w:t>Alter</w:t>
        </w:r>
      </w:ins>
      <w:ins w:id="355" w:author="Lopez, Phylroy" w:date="2016-05-03T12:39:00Z">
        <w:r>
          <w:t>ing a</w:t>
        </w:r>
      </w:ins>
      <w:ins w:id="356" w:author="Lopez, Phylroy" w:date="2016-05-03T12:36:00Z">
        <w:r>
          <w:t xml:space="preserve"> schedule</w:t>
        </w:r>
      </w:ins>
    </w:p>
    <w:p w:rsidR="00957B5A" w:rsidRPr="00957B5A" w:rsidRDefault="00957B5A" w:rsidP="00957B5A">
      <w:pPr>
        <w:rPr>
          <w:ins w:id="357" w:author="Lopez, Phylroy" w:date="2016-05-03T12:36:00Z"/>
          <w:rPrChange w:id="358" w:author="Lopez, Phylroy" w:date="2016-05-03T12:39:00Z">
            <w:rPr>
              <w:ins w:id="359" w:author="Lopez, Phylroy" w:date="2016-05-03T12:36:00Z"/>
            </w:rPr>
          </w:rPrChange>
        </w:rPr>
        <w:pPrChange w:id="360" w:author="Lopez, Phylroy" w:date="2016-05-03T12:39:00Z">
          <w:pPr>
            <w:pStyle w:val="ListParagraph"/>
            <w:numPr>
              <w:ilvl w:val="1"/>
              <w:numId w:val="13"/>
            </w:numPr>
            <w:tabs>
              <w:tab w:val="num" w:pos="1346"/>
            </w:tabs>
            <w:ind w:left="1440" w:hanging="360"/>
          </w:pPr>
        </w:pPrChange>
      </w:pPr>
      <w:ins w:id="361" w:author="Lopez, Phylroy" w:date="2016-05-03T12:39:00Z">
        <w:r>
          <w:t xml:space="preserve">In this example, we will change the schedule for the guest rooms in our Large Hotel model. </w:t>
        </w:r>
      </w:ins>
    </w:p>
    <w:p w:rsidR="00957B5A" w:rsidRDefault="00957B5A" w:rsidP="00957B5A">
      <w:pPr>
        <w:pStyle w:val="ListParagraph"/>
        <w:numPr>
          <w:ilvl w:val="0"/>
          <w:numId w:val="51"/>
        </w:numPr>
        <w:rPr>
          <w:ins w:id="362" w:author="Lopez, Phylroy" w:date="2016-05-03T12:36:00Z"/>
        </w:rPr>
        <w:pPrChange w:id="363" w:author="Lopez, Phylroy" w:date="2016-05-03T12:41:00Z">
          <w:pPr>
            <w:pStyle w:val="ListParagraph"/>
            <w:numPr>
              <w:ilvl w:val="2"/>
              <w:numId w:val="13"/>
            </w:numPr>
            <w:tabs>
              <w:tab w:val="num" w:pos="1980"/>
            </w:tabs>
            <w:ind w:left="2160" w:hanging="360"/>
          </w:pPr>
        </w:pPrChange>
      </w:pPr>
      <w:ins w:id="364" w:author="Lopez, Phylroy" w:date="2016-05-03T12:36:00Z">
        <w:r>
          <w:t>Click on the “Schedules tab, then “Schedules” sub-tab, then find the schedule named “</w:t>
        </w:r>
        <w:proofErr w:type="spellStart"/>
        <w:r w:rsidRPr="001A6F0A">
          <w:t>LargeHotel</w:t>
        </w:r>
        <w:proofErr w:type="spellEnd"/>
        <w:r w:rsidRPr="001A6F0A">
          <w:t xml:space="preserve"> </w:t>
        </w:r>
        <w:proofErr w:type="spellStart"/>
        <w:r w:rsidRPr="001A6F0A">
          <w:t>GuestRoom</w:t>
        </w:r>
        <w:proofErr w:type="spellEnd"/>
        <w:r w:rsidRPr="001A6F0A">
          <w:t xml:space="preserve"> Equip</w:t>
        </w:r>
        <w:r>
          <w:t xml:space="preserve">”. </w:t>
        </w:r>
        <w:r>
          <w:rPr>
            <w:noProof/>
            <w:lang w:val="en-CA" w:eastAsia="en-CA"/>
          </w:rPr>
          <w:drawing>
            <wp:inline distT="0" distB="0" distL="0" distR="0" wp14:anchorId="1B877C97" wp14:editId="37C37F21">
              <wp:extent cx="212271" cy="228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_schedules_tab.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2271" cy="228600"/>
                      </a:xfrm>
                      <a:prstGeom prst="rect">
                        <a:avLst/>
                      </a:prstGeom>
                    </pic:spPr>
                  </pic:pic>
                </a:graphicData>
              </a:graphic>
            </wp:inline>
          </w:drawing>
        </w:r>
      </w:ins>
    </w:p>
    <w:p w:rsidR="00957B5A" w:rsidRDefault="00957B5A" w:rsidP="00957B5A">
      <w:pPr>
        <w:pStyle w:val="ListParagraph"/>
        <w:numPr>
          <w:ilvl w:val="0"/>
          <w:numId w:val="51"/>
        </w:numPr>
        <w:rPr>
          <w:ins w:id="365" w:author="Lopez, Phylroy" w:date="2016-05-03T12:36:00Z"/>
        </w:rPr>
        <w:pPrChange w:id="366" w:author="Lopez, Phylroy" w:date="2016-05-03T12:41:00Z">
          <w:pPr>
            <w:pStyle w:val="ListParagraph"/>
            <w:numPr>
              <w:ilvl w:val="2"/>
              <w:numId w:val="13"/>
            </w:numPr>
            <w:tabs>
              <w:tab w:val="num" w:pos="1980"/>
            </w:tabs>
            <w:ind w:left="2160" w:hanging="360"/>
          </w:pPr>
        </w:pPrChange>
      </w:pPr>
      <w:ins w:id="367" w:author="Lopez, Phylroy" w:date="2016-05-03T12:36:00Z">
        <w:r>
          <w:t>The schedule contains a number of rules. Each represents a 24-hour profile for specific days of the week and days of the year.</w:t>
        </w:r>
      </w:ins>
    </w:p>
    <w:p w:rsidR="00957B5A" w:rsidRDefault="00957B5A" w:rsidP="00957B5A">
      <w:pPr>
        <w:pStyle w:val="ListParagraph"/>
        <w:numPr>
          <w:ilvl w:val="0"/>
          <w:numId w:val="51"/>
        </w:numPr>
        <w:rPr>
          <w:ins w:id="368" w:author="Lopez, Phylroy" w:date="2016-05-03T12:36:00Z"/>
        </w:rPr>
        <w:pPrChange w:id="369" w:author="Lopez, Phylroy" w:date="2016-05-03T12:41:00Z">
          <w:pPr>
            <w:pStyle w:val="ListParagraph"/>
            <w:numPr>
              <w:ilvl w:val="2"/>
              <w:numId w:val="13"/>
            </w:numPr>
            <w:tabs>
              <w:tab w:val="num" w:pos="1980"/>
            </w:tabs>
            <w:ind w:left="2160" w:hanging="360"/>
          </w:pPr>
        </w:pPrChange>
      </w:pPr>
      <w:ins w:id="370" w:author="Lopez, Phylroy" w:date="2016-05-03T12:36:00Z">
        <w:r>
          <w:t>Select the run period profile named “Default”. This rule is used for all days not covered by a higher priority rule.</w:t>
        </w:r>
      </w:ins>
    </w:p>
    <w:p w:rsidR="00957B5A" w:rsidRDefault="00957B5A" w:rsidP="00957B5A">
      <w:pPr>
        <w:pStyle w:val="ListParagraph"/>
        <w:numPr>
          <w:ilvl w:val="0"/>
          <w:numId w:val="51"/>
        </w:numPr>
        <w:rPr>
          <w:ins w:id="371" w:author="Lopez, Phylroy" w:date="2016-05-03T12:36:00Z"/>
        </w:rPr>
        <w:pPrChange w:id="372" w:author="Lopez, Phylroy" w:date="2016-05-03T12:41:00Z">
          <w:pPr>
            <w:pStyle w:val="ListParagraph"/>
            <w:numPr>
              <w:ilvl w:val="2"/>
              <w:numId w:val="13"/>
            </w:numPr>
            <w:tabs>
              <w:tab w:val="num" w:pos="1980"/>
            </w:tabs>
            <w:ind w:left="2160" w:hanging="360"/>
          </w:pPr>
        </w:pPrChange>
      </w:pPr>
      <w:ins w:id="373" w:author="Lopez, Phylroy" w:date="2016-05-03T12:36:00Z">
        <w:r>
          <w:t>This profile has two peaks. Hover over the morning peak, and type “0</w:t>
        </w:r>
        <w:r w:rsidRPr="00957B5A">
          <w:rPr>
            <w:b/>
            <w:i/>
            <w:rPrChange w:id="374" w:author="Lopez, Phylroy" w:date="2016-05-03T12:41:00Z">
              <w:rPr>
                <w:b/>
                <w:i/>
              </w:rPr>
            </w:rPrChange>
          </w:rPr>
          <w:t>.</w:t>
        </w:r>
        <w:r>
          <w:t>5”, then click the enter key. This will change the profile. You can also drag the segment vs. typing the value. (</w:t>
        </w:r>
        <w:r>
          <w:fldChar w:fldCharType="begin"/>
        </w:r>
        <w:r>
          <w:instrText xml:space="preserve"> REF _Ref362615332  \* MERGEFORMAT </w:instrText>
        </w:r>
        <w:r>
          <w:fldChar w:fldCharType="separate"/>
        </w:r>
        <w:r>
          <w:t xml:space="preserve">Figure </w:t>
        </w:r>
        <w:r>
          <w:rPr>
            <w:noProof/>
          </w:rPr>
          <w:t>7</w:t>
        </w:r>
        <w:r>
          <w:t>.</w:t>
        </w:r>
        <w:r>
          <w:rPr>
            <w:noProof/>
          </w:rPr>
          <w:t>6</w:t>
        </w:r>
        <w:r>
          <w:rPr>
            <w:noProof/>
          </w:rPr>
          <w:fldChar w:fldCharType="end"/>
        </w:r>
        <w:r>
          <w:t>).</w:t>
        </w:r>
      </w:ins>
    </w:p>
    <w:p w:rsidR="00957B5A" w:rsidRDefault="00957B5A" w:rsidP="00957B5A">
      <w:pPr>
        <w:pStyle w:val="ListParagraph"/>
        <w:numPr>
          <w:ilvl w:val="0"/>
          <w:numId w:val="51"/>
        </w:numPr>
        <w:rPr>
          <w:ins w:id="375" w:author="Lopez, Phylroy" w:date="2016-05-03T12:36:00Z"/>
        </w:rPr>
        <w:pPrChange w:id="376" w:author="Lopez, Phylroy" w:date="2016-05-03T12:41:00Z">
          <w:pPr>
            <w:pStyle w:val="ListParagraph"/>
            <w:numPr>
              <w:ilvl w:val="2"/>
              <w:numId w:val="13"/>
            </w:numPr>
            <w:tabs>
              <w:tab w:val="num" w:pos="1980"/>
            </w:tabs>
            <w:ind w:left="2160" w:hanging="360"/>
          </w:pPr>
        </w:pPrChange>
      </w:pPr>
      <w:ins w:id="377" w:author="Lopez, Phylroy" w:date="2016-05-03T12:36:00Z">
        <w:r>
          <w:t>Next click/hold over the left side of the afternoon peak and drag it to the left so it is at 14:00 hours versus 17:00 hours.</w:t>
        </w:r>
      </w:ins>
    </w:p>
    <w:p w:rsidR="00957B5A" w:rsidRDefault="00957B5A" w:rsidP="00957B5A">
      <w:pPr>
        <w:pStyle w:val="ListParagraph"/>
        <w:numPr>
          <w:ilvl w:val="1"/>
          <w:numId w:val="52"/>
        </w:numPr>
        <w:rPr>
          <w:ins w:id="378" w:author="Lopez, Phylroy" w:date="2016-05-03T12:36:00Z"/>
        </w:rPr>
        <w:pPrChange w:id="379" w:author="Lopez, Phylroy" w:date="2016-05-03T12:41:00Z">
          <w:pPr>
            <w:pStyle w:val="ListParagraph"/>
            <w:numPr>
              <w:ilvl w:val="3"/>
              <w:numId w:val="13"/>
            </w:numPr>
            <w:tabs>
              <w:tab w:val="num" w:pos="2340"/>
            </w:tabs>
            <w:ind w:left="2880" w:hanging="360"/>
          </w:pPr>
        </w:pPrChange>
      </w:pPr>
      <w:ins w:id="380" w:author="Lopez, Phylroy" w:date="2016-05-03T12:36:00Z">
        <w:r>
          <w:t>At this zoom level, the time step is 1 hour, but you can zoom down to 15-minute or 1-minute time steps.</w:t>
        </w:r>
      </w:ins>
    </w:p>
    <w:p w:rsidR="00957B5A" w:rsidRDefault="00957B5A" w:rsidP="00957B5A">
      <w:pPr>
        <w:pStyle w:val="ListParagraph"/>
        <w:numPr>
          <w:ilvl w:val="0"/>
          <w:numId w:val="51"/>
        </w:numPr>
        <w:rPr>
          <w:ins w:id="381" w:author="Lopez, Phylroy" w:date="2016-05-03T12:41:00Z"/>
        </w:rPr>
        <w:pPrChange w:id="382" w:author="Lopez, Phylroy" w:date="2016-05-03T12:41:00Z">
          <w:pPr>
            <w:pStyle w:val="ListParagraph"/>
            <w:numPr>
              <w:ilvl w:val="3"/>
              <w:numId w:val="13"/>
            </w:numPr>
            <w:tabs>
              <w:tab w:val="num" w:pos="2340"/>
            </w:tabs>
            <w:ind w:left="2880" w:hanging="360"/>
          </w:pPr>
        </w:pPrChange>
      </w:pPr>
      <w:ins w:id="383" w:author="Lopez, Phylroy" w:date="2016-05-03T12:36:00Z">
        <w:r>
          <w:t>Alter the days of the week for the profiles (</w:t>
        </w:r>
        <w:r>
          <w:fldChar w:fldCharType="begin"/>
        </w:r>
        <w:r>
          <w:instrText xml:space="preserve"> REF _Ref362615332  \* MERGEFORMAT </w:instrText>
        </w:r>
        <w:r>
          <w:fldChar w:fldCharType="separate"/>
        </w:r>
        <w:r>
          <w:t xml:space="preserve">Figure </w:t>
        </w:r>
        <w:r>
          <w:rPr>
            <w:noProof/>
          </w:rPr>
          <w:t>7</w:t>
        </w:r>
        <w:r>
          <w:t>.</w:t>
        </w:r>
        <w:r>
          <w:rPr>
            <w:noProof/>
          </w:rPr>
          <w:t>6</w:t>
        </w:r>
        <w:r>
          <w:rPr>
            <w:noProof/>
          </w:rPr>
          <w:fldChar w:fldCharType="end"/>
        </w:r>
        <w:r>
          <w:t>).</w:t>
        </w:r>
      </w:ins>
    </w:p>
    <w:p w:rsidR="00957B5A" w:rsidRDefault="00957B5A" w:rsidP="00957B5A">
      <w:pPr>
        <w:pStyle w:val="ListParagraph"/>
        <w:numPr>
          <w:ilvl w:val="1"/>
          <w:numId w:val="52"/>
        </w:numPr>
        <w:rPr>
          <w:ins w:id="384" w:author="Lopez, Phylroy" w:date="2016-05-03T12:36:00Z"/>
        </w:rPr>
        <w:pPrChange w:id="385" w:author="Lopez, Phylroy" w:date="2016-05-03T12:41:00Z">
          <w:pPr>
            <w:pStyle w:val="ListParagraph"/>
            <w:numPr>
              <w:ilvl w:val="3"/>
              <w:numId w:val="13"/>
            </w:numPr>
            <w:tabs>
              <w:tab w:val="num" w:pos="2340"/>
            </w:tabs>
            <w:ind w:left="2880" w:hanging="360"/>
          </w:pPr>
        </w:pPrChange>
      </w:pPr>
      <w:ins w:id="386" w:author="Lopez, Phylroy" w:date="2016-05-03T12:36:00Z">
        <w:r>
          <w:t>Select the “Priority 1” rule and uncheck Saturday. You should now see the default profile color showing for Saturdays on the calendar at the right.</w:t>
        </w:r>
        <w:r>
          <w:br/>
        </w:r>
      </w:ins>
    </w:p>
    <w:p w:rsidR="00957B5A" w:rsidRDefault="00957B5A" w:rsidP="00957B5A">
      <w:pPr>
        <w:keepNext/>
        <w:rPr>
          <w:ins w:id="387" w:author="Lopez, Phylroy" w:date="2016-05-03T12:36:00Z"/>
        </w:rPr>
      </w:pPr>
      <w:ins w:id="388" w:author="Lopez, Phylroy" w:date="2016-05-03T12:36:00Z">
        <w:r>
          <w:rPr>
            <w:noProof/>
            <w:lang w:val="en-CA" w:eastAsia="en-CA"/>
          </w:rPr>
          <w:drawing>
            <wp:inline distT="0" distB="0" distL="0" distR="0" wp14:anchorId="1F17CE51" wp14:editId="6F52B764">
              <wp:extent cx="4599432" cy="27432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stretch>
                        <a:fillRect/>
                      </a:stretch>
                    </pic:blipFill>
                    <pic:spPr>
                      <a:xfrm>
                        <a:off x="0" y="0"/>
                        <a:ext cx="4599432" cy="2743200"/>
                      </a:xfrm>
                      <a:prstGeom prst="rect">
                        <a:avLst/>
                      </a:prstGeom>
                    </pic:spPr>
                  </pic:pic>
                </a:graphicData>
              </a:graphic>
            </wp:inline>
          </w:drawing>
        </w:r>
      </w:ins>
    </w:p>
    <w:p w:rsidR="00957B5A" w:rsidRDefault="00957B5A" w:rsidP="00957B5A">
      <w:pPr>
        <w:pStyle w:val="Caption"/>
        <w:rPr>
          <w:ins w:id="389" w:author="Lopez, Phylroy" w:date="2016-05-03T12:36:00Z"/>
        </w:rPr>
      </w:pPr>
      <w:proofErr w:type="gramStart"/>
      <w:ins w:id="390" w:author="Lopez, Phylroy" w:date="2016-05-03T12:36:00Z">
        <w:r>
          <w:t xml:space="preserve">Figure </w:t>
        </w:r>
        <w:r>
          <w:fldChar w:fldCharType="begin"/>
        </w:r>
        <w:r>
          <w:instrText xml:space="preserve"> STYLEREF 1 \s </w:instrText>
        </w:r>
        <w:r>
          <w:fldChar w:fldCharType="separate"/>
        </w:r>
        <w:r>
          <w:rPr>
            <w:noProof/>
          </w:rPr>
          <w:t>7</w:t>
        </w:r>
        <w:r>
          <w:rPr>
            <w:noProof/>
          </w:rPr>
          <w:fldChar w:fldCharType="end"/>
        </w:r>
        <w:r>
          <w:t>.</w:t>
        </w:r>
        <w:proofErr w:type="gramEnd"/>
        <w:r>
          <w:fldChar w:fldCharType="begin"/>
        </w:r>
        <w:r>
          <w:instrText xml:space="preserve"> SEQ Figure \* ARABIC \s 1 </w:instrText>
        </w:r>
        <w:r>
          <w:fldChar w:fldCharType="separate"/>
        </w:r>
        <w:r>
          <w:rPr>
            <w:noProof/>
          </w:rPr>
          <w:t>6</w:t>
        </w:r>
        <w:r>
          <w:fldChar w:fldCharType="end"/>
        </w:r>
        <w:r>
          <w:t xml:space="preserve"> - U</w:t>
        </w:r>
        <w:r w:rsidRPr="00BB6510">
          <w:t>pdated lobby occupancy schedule</w:t>
        </w:r>
      </w:ins>
    </w:p>
    <w:p w:rsidR="00957B5A" w:rsidRDefault="00957B5A" w:rsidP="00957B5A">
      <w:pPr>
        <w:rPr>
          <w:ins w:id="391" w:author="Lopez, Phylroy" w:date="2016-05-03T12:36:00Z"/>
        </w:rPr>
      </w:pPr>
      <w:ins w:id="392" w:author="Lopez, Phylroy" w:date="2016-05-03T12:36:00Z">
        <w:r>
          <w:rPr>
            <w:noProof/>
            <w:lang w:val="en-CA" w:eastAsia="en-CA"/>
          </w:rPr>
          <mc:AlternateContent>
            <mc:Choice Requires="wps">
              <w:drawing>
                <wp:inline distT="0" distB="0" distL="0" distR="0" wp14:anchorId="5352597C" wp14:editId="193FC1F1">
                  <wp:extent cx="5041265" cy="492760"/>
                  <wp:effectExtent l="9525" t="6350" r="16510" b="24765"/>
                  <wp:docPr id="27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265" cy="49276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957B5A" w:rsidRPr="006B0796" w:rsidRDefault="00957B5A" w:rsidP="00957B5A">
                              <w:r w:rsidRPr="00BE5979">
                                <w:t>Tip</w:t>
                              </w:r>
                              <w:r>
                                <w:t>:</w:t>
                              </w:r>
                              <w:r w:rsidRPr="00BE5979">
                                <w:t xml:space="preserve"> </w:t>
                              </w:r>
                              <w:r w:rsidRPr="006B0796">
                                <w:t>Double clicking a horizontal profile section will split it. Double clicking a vertical section will delete it.</w:t>
                              </w:r>
                            </w:p>
                            <w:p w:rsidR="00957B5A" w:rsidRPr="006B0796" w:rsidRDefault="00957B5A" w:rsidP="00957B5A"/>
                            <w:p w:rsidR="00957B5A" w:rsidRPr="006B0796" w:rsidRDefault="00957B5A" w:rsidP="00957B5A">
                              <w:pPr>
                                <w:rPr>
                                  <w:i/>
                                  <w:color w:val="943634" w:themeColor="accent2" w:themeShade="BF"/>
                                </w:rPr>
                              </w:pPr>
                            </w:p>
                            <w:p w:rsidR="00957B5A" w:rsidRPr="006B0796" w:rsidRDefault="00957B5A" w:rsidP="00957B5A">
                              <w:pPr>
                                <w:rPr>
                                  <w:i/>
                                  <w:color w:val="943634" w:themeColor="accent2" w:themeShade="BF"/>
                                </w:rPr>
                              </w:pPr>
                            </w:p>
                            <w:p w:rsidR="00957B5A" w:rsidRPr="006B0796" w:rsidRDefault="00957B5A" w:rsidP="00957B5A">
                              <w:pPr>
                                <w:rPr>
                                  <w:i/>
                                  <w:color w:val="943634" w:themeColor="accent2" w:themeShade="BF"/>
                                </w:rPr>
                              </w:pPr>
                            </w:p>
                            <w:p w:rsidR="00957B5A" w:rsidRPr="006B0796" w:rsidRDefault="00957B5A" w:rsidP="00957B5A"/>
                            <w:p w:rsidR="00957B5A" w:rsidRPr="00BE5979" w:rsidRDefault="00957B5A" w:rsidP="00957B5A"/>
                          </w:txbxContent>
                        </wps:txbx>
                        <wps:bodyPr rot="0" vert="horz" wrap="square" lIns="91440" tIns="45720" rIns="91440" bIns="45720" anchor="t" anchorCtr="0" upright="1">
                          <a:noAutofit/>
                        </wps:bodyPr>
                      </wps:wsp>
                    </a:graphicData>
                  </a:graphic>
                </wp:inline>
              </w:drawing>
            </mc:Choice>
            <mc:Fallback>
              <w:pict>
                <v:shape id="Text Box 13" o:spid="_x0000_s1049" type="#_x0000_t202" style="width:396.95pt;height:3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" fillcolor="#d6e3bc [1302]" strokecolor="#c2d69b [1942]" strokeweight="1pt">
                  <v:fill color2="#d6e3bc" focus="100%" type="gradient"/>
                  <v:shadow on="t" color="#4e6128 [1606]" opacity=".5" offset="1pt"/>
                  <v:textbox>
                    <w:txbxContent>
                      <w:p w:rsidR="00957B5A" w:rsidRPr="006B0796" w:rsidRDefault="00957B5A" w:rsidP="00957B5A">
                        <w:r w:rsidRPr="00BE5979">
                          <w:t>Tip</w:t>
                        </w:r>
                        <w:r>
                          <w:t>:</w:t>
                        </w:r>
                        <w:r w:rsidRPr="00BE5979">
                          <w:t xml:space="preserve"> </w:t>
                        </w:r>
                        <w:r w:rsidRPr="006B0796">
                          <w:t>Double clicking a horizontal profile section will split it. Double clicking a vertical section will delete it.</w:t>
                        </w:r>
                      </w:p>
                      <w:p w:rsidR="00957B5A" w:rsidRPr="006B0796" w:rsidRDefault="00957B5A" w:rsidP="00957B5A"/>
                      <w:p w:rsidR="00957B5A" w:rsidRPr="006B0796" w:rsidRDefault="00957B5A" w:rsidP="00957B5A">
                        <w:pPr>
                          <w:rPr>
                            <w:i/>
                            <w:color w:val="943634" w:themeColor="accent2" w:themeShade="BF"/>
                          </w:rPr>
                        </w:pPr>
                      </w:p>
                      <w:p w:rsidR="00957B5A" w:rsidRPr="006B0796" w:rsidRDefault="00957B5A" w:rsidP="00957B5A">
                        <w:pPr>
                          <w:rPr>
                            <w:i/>
                            <w:color w:val="943634" w:themeColor="accent2" w:themeShade="BF"/>
                          </w:rPr>
                        </w:pPr>
                      </w:p>
                      <w:p w:rsidR="00957B5A" w:rsidRPr="006B0796" w:rsidRDefault="00957B5A" w:rsidP="00957B5A">
                        <w:pPr>
                          <w:rPr>
                            <w:i/>
                            <w:color w:val="943634" w:themeColor="accent2" w:themeShade="BF"/>
                          </w:rPr>
                        </w:pPr>
                      </w:p>
                      <w:p w:rsidR="00957B5A" w:rsidRPr="006B0796" w:rsidRDefault="00957B5A" w:rsidP="00957B5A"/>
                      <w:p w:rsidR="00957B5A" w:rsidRPr="00BE5979" w:rsidRDefault="00957B5A" w:rsidP="00957B5A"/>
                    </w:txbxContent>
                  </v:textbox>
                  <w10:anchorlock/>
                </v:shape>
              </w:pict>
            </mc:Fallback>
          </mc:AlternateContent>
        </w:r>
        <w:r>
          <w:br/>
        </w:r>
        <w:r>
          <w:rPr>
            <w:noProof/>
            <w:lang w:val="en-CA" w:eastAsia="en-CA"/>
          </w:rPr>
          <mc:AlternateContent>
            <mc:Choice Requires="wps">
              <w:drawing>
                <wp:inline distT="0" distB="0" distL="0" distR="0" wp14:anchorId="3DFFF080" wp14:editId="1EBA2FF3">
                  <wp:extent cx="5041265" cy="285750"/>
                  <wp:effectExtent l="9525" t="12700" r="16510" b="25400"/>
                  <wp:docPr id="267"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265" cy="28575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957B5A" w:rsidRPr="006B0796" w:rsidRDefault="00957B5A" w:rsidP="00957B5A">
                              <w:r w:rsidRPr="00BE5979">
                                <w:t>Tip</w:t>
                              </w:r>
                              <w:r>
                                <w:t>:</w:t>
                              </w:r>
                              <w:r w:rsidRPr="00BE5979">
                                <w:t xml:space="preserve"> </w:t>
                              </w:r>
                              <w:r>
                                <w:t>The default profile is a catch-</w:t>
                              </w:r>
                              <w:r w:rsidRPr="006B0796">
                                <w:t xml:space="preserve">all. It </w:t>
                              </w:r>
                              <w:r>
                                <w:t>has no</w:t>
                              </w:r>
                              <w:r w:rsidRPr="006B0796">
                                <w:t xml:space="preserve"> option </w:t>
                              </w:r>
                              <w:r>
                                <w:t>for</w:t>
                              </w:r>
                              <w:r w:rsidRPr="006B0796">
                                <w:t xml:space="preserve"> the day of week or year.</w:t>
                              </w:r>
                            </w:p>
                            <w:p w:rsidR="00957B5A" w:rsidRDefault="00957B5A" w:rsidP="00957B5A">
                              <w:pPr>
                                <w:pStyle w:val="ListParagraph"/>
                                <w:numPr>
                                  <w:ilvl w:val="0"/>
                                  <w:numId w:val="2"/>
                                </w:numPr>
                                <w:rPr>
                                  <w:i/>
                                  <w:color w:val="943634" w:themeColor="accent2" w:themeShade="BF"/>
                                </w:rPr>
                              </w:pPr>
                            </w:p>
                            <w:p w:rsidR="00957B5A" w:rsidRPr="006B0796" w:rsidRDefault="00957B5A" w:rsidP="00957B5A"/>
                            <w:p w:rsidR="00957B5A" w:rsidRPr="006B0796" w:rsidRDefault="00957B5A" w:rsidP="00957B5A">
                              <w:pPr>
                                <w:rPr>
                                  <w:i/>
                                  <w:color w:val="943634" w:themeColor="accent2" w:themeShade="BF"/>
                                </w:rPr>
                              </w:pPr>
                            </w:p>
                            <w:p w:rsidR="00957B5A" w:rsidRPr="006B0796" w:rsidRDefault="00957B5A" w:rsidP="00957B5A">
                              <w:pPr>
                                <w:rPr>
                                  <w:i/>
                                  <w:color w:val="943634" w:themeColor="accent2" w:themeShade="BF"/>
                                </w:rPr>
                              </w:pPr>
                            </w:p>
                            <w:p w:rsidR="00957B5A" w:rsidRPr="006B0796" w:rsidRDefault="00957B5A" w:rsidP="00957B5A">
                              <w:pPr>
                                <w:rPr>
                                  <w:i/>
                                  <w:color w:val="943634" w:themeColor="accent2" w:themeShade="BF"/>
                                </w:rPr>
                              </w:pPr>
                            </w:p>
                            <w:p w:rsidR="00957B5A" w:rsidRPr="006B0796" w:rsidRDefault="00957B5A" w:rsidP="00957B5A"/>
                            <w:p w:rsidR="00957B5A" w:rsidRPr="00BE5979" w:rsidRDefault="00957B5A" w:rsidP="00957B5A"/>
                          </w:txbxContent>
                        </wps:txbx>
                        <wps:bodyPr rot="0" vert="horz" wrap="square" lIns="91440" tIns="45720" rIns="91440" bIns="45720" anchor="t" anchorCtr="0" upright="1">
                          <a:noAutofit/>
                        </wps:bodyPr>
                      </wps:wsp>
                    </a:graphicData>
                  </a:graphic>
                </wp:inline>
              </w:drawing>
            </mc:Choice>
            <mc:Fallback>
              <w:pict>
                <v:shape id="Text Box 12" o:spid="_x0000_s1050" type="#_x0000_t202" style="width:396.9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" fillcolor="#d6e3bc [1302]" strokecolor="#c2d69b [1942]" strokeweight="1pt">
                  <v:fill color2="#d6e3bc" focus="100%" type="gradient"/>
                  <v:shadow on="t" color="#4e6128 [1606]" opacity=".5" offset="1pt"/>
                  <v:textbox>
                    <w:txbxContent>
                      <w:p w:rsidR="00957B5A" w:rsidRPr="006B0796" w:rsidRDefault="00957B5A" w:rsidP="00957B5A">
                        <w:r w:rsidRPr="00BE5979">
                          <w:t>Tip</w:t>
                        </w:r>
                        <w:r>
                          <w:t>:</w:t>
                        </w:r>
                        <w:r w:rsidRPr="00BE5979">
                          <w:t xml:space="preserve"> </w:t>
                        </w:r>
                        <w:r>
                          <w:t>The default profile is a catch-</w:t>
                        </w:r>
                        <w:r w:rsidRPr="006B0796">
                          <w:t xml:space="preserve">all. It </w:t>
                        </w:r>
                        <w:r>
                          <w:t>has no</w:t>
                        </w:r>
                        <w:r w:rsidRPr="006B0796">
                          <w:t xml:space="preserve"> option </w:t>
                        </w:r>
                        <w:r>
                          <w:t>for</w:t>
                        </w:r>
                        <w:r w:rsidRPr="006B0796">
                          <w:t xml:space="preserve"> the day of week or year.</w:t>
                        </w:r>
                      </w:p>
                      <w:p w:rsidR="00957B5A" w:rsidRDefault="00957B5A" w:rsidP="00957B5A">
                        <w:pPr>
                          <w:pStyle w:val="ListParagraph"/>
                          <w:numPr>
                            <w:ilvl w:val="0"/>
                            <w:numId w:val="2"/>
                          </w:numPr>
                          <w:rPr>
                            <w:i/>
                            <w:color w:val="943634" w:themeColor="accent2" w:themeShade="BF"/>
                          </w:rPr>
                        </w:pPr>
                      </w:p>
                      <w:p w:rsidR="00957B5A" w:rsidRPr="006B0796" w:rsidRDefault="00957B5A" w:rsidP="00957B5A"/>
                      <w:p w:rsidR="00957B5A" w:rsidRPr="006B0796" w:rsidRDefault="00957B5A" w:rsidP="00957B5A">
                        <w:pPr>
                          <w:rPr>
                            <w:i/>
                            <w:color w:val="943634" w:themeColor="accent2" w:themeShade="BF"/>
                          </w:rPr>
                        </w:pPr>
                      </w:p>
                      <w:p w:rsidR="00957B5A" w:rsidRPr="006B0796" w:rsidRDefault="00957B5A" w:rsidP="00957B5A">
                        <w:pPr>
                          <w:rPr>
                            <w:i/>
                            <w:color w:val="943634" w:themeColor="accent2" w:themeShade="BF"/>
                          </w:rPr>
                        </w:pPr>
                      </w:p>
                      <w:p w:rsidR="00957B5A" w:rsidRPr="006B0796" w:rsidRDefault="00957B5A" w:rsidP="00957B5A">
                        <w:pPr>
                          <w:rPr>
                            <w:i/>
                            <w:color w:val="943634" w:themeColor="accent2" w:themeShade="BF"/>
                          </w:rPr>
                        </w:pPr>
                      </w:p>
                      <w:p w:rsidR="00957B5A" w:rsidRPr="006B0796" w:rsidRDefault="00957B5A" w:rsidP="00957B5A"/>
                      <w:p w:rsidR="00957B5A" w:rsidRPr="00BE5979" w:rsidRDefault="00957B5A" w:rsidP="00957B5A"/>
                    </w:txbxContent>
                  </v:textbox>
                  <w10:anchorlock/>
                </v:shape>
              </w:pict>
            </mc:Fallback>
          </mc:AlternateContent>
        </w:r>
        <w:r>
          <w:br/>
        </w:r>
      </w:ins>
    </w:p>
    <w:p w:rsidR="00957B5A" w:rsidRDefault="00957B5A" w:rsidP="00957B5A">
      <w:pPr>
        <w:rPr>
          <w:ins w:id="393" w:author="Lopez, Phylroy" w:date="2016-05-03T12:36:00Z"/>
        </w:rPr>
      </w:pPr>
      <w:ins w:id="394" w:author="Lopez, Phylroy" w:date="2016-05-03T12:36:00Z">
        <w:r>
          <w:rPr>
            <w:noProof/>
            <w:lang w:val="en-CA" w:eastAsia="en-CA"/>
          </w:rPr>
          <mc:AlternateContent>
            <mc:Choice Requires="wps">
              <w:drawing>
                <wp:inline distT="0" distB="0" distL="0" distR="0" wp14:anchorId="67CE41C2" wp14:editId="6EBDB06D">
                  <wp:extent cx="5041265" cy="641985"/>
                  <wp:effectExtent l="9525" t="9525" r="16510" b="24765"/>
                  <wp:docPr id="26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265" cy="64198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957B5A" w:rsidRPr="006B0796" w:rsidRDefault="00957B5A" w:rsidP="00957B5A">
                              <w:r w:rsidRPr="00BE5979">
                                <w:t>Tip</w:t>
                              </w:r>
                              <w:r>
                                <w:t>:</w:t>
                              </w:r>
                              <w:r w:rsidRPr="00BE5979">
                                <w:t xml:space="preserve"> </w:t>
                              </w:r>
                              <w:r w:rsidRPr="006B0796">
                                <w:t>The Schedule Set sub</w:t>
                              </w:r>
                              <w:r>
                                <w:t>-</w:t>
                              </w:r>
                              <w:r w:rsidRPr="006B0796">
                                <w:t xml:space="preserve">tab looks </w:t>
                              </w:r>
                              <w:r>
                                <w:t>similar to</w:t>
                              </w:r>
                              <w:r w:rsidRPr="006B0796">
                                <w:t xml:space="preserve"> Construction sets. It is a holder for the typical schedules to use for a space type or a number of space types. For internal loads the schedules can be overridden for a specific space or instance</w:t>
                              </w:r>
                              <w:r>
                                <w:t>.</w:t>
                              </w:r>
                            </w:p>
                            <w:p w:rsidR="00957B5A" w:rsidRPr="006B0796" w:rsidRDefault="00957B5A" w:rsidP="00957B5A">
                              <w:pPr>
                                <w:pStyle w:val="ListParagraph"/>
                                <w:numPr>
                                  <w:ilvl w:val="0"/>
                                  <w:numId w:val="2"/>
                                </w:numPr>
                                <w:rPr>
                                  <w:i/>
                                  <w:color w:val="943634" w:themeColor="accent2" w:themeShade="BF"/>
                                  <w:highlight w:val="lightGray"/>
                                </w:rPr>
                              </w:pPr>
                            </w:p>
                            <w:p w:rsidR="00957B5A" w:rsidRDefault="00957B5A" w:rsidP="00957B5A">
                              <w:pPr>
                                <w:pStyle w:val="ListParagraph"/>
                                <w:numPr>
                                  <w:ilvl w:val="0"/>
                                  <w:numId w:val="2"/>
                                </w:numPr>
                                <w:rPr>
                                  <w:i/>
                                  <w:color w:val="943634" w:themeColor="accent2" w:themeShade="BF"/>
                                </w:rPr>
                              </w:pPr>
                            </w:p>
                            <w:p w:rsidR="00957B5A" w:rsidRPr="006B0796" w:rsidRDefault="00957B5A" w:rsidP="00957B5A"/>
                            <w:p w:rsidR="00957B5A" w:rsidRPr="006B0796" w:rsidRDefault="00957B5A" w:rsidP="00957B5A">
                              <w:pPr>
                                <w:rPr>
                                  <w:i/>
                                  <w:color w:val="943634" w:themeColor="accent2" w:themeShade="BF"/>
                                </w:rPr>
                              </w:pPr>
                            </w:p>
                            <w:p w:rsidR="00957B5A" w:rsidRPr="006B0796" w:rsidRDefault="00957B5A" w:rsidP="00957B5A">
                              <w:pPr>
                                <w:rPr>
                                  <w:i/>
                                  <w:color w:val="943634" w:themeColor="accent2" w:themeShade="BF"/>
                                </w:rPr>
                              </w:pPr>
                            </w:p>
                            <w:p w:rsidR="00957B5A" w:rsidRPr="006B0796" w:rsidRDefault="00957B5A" w:rsidP="00957B5A">
                              <w:pPr>
                                <w:rPr>
                                  <w:i/>
                                  <w:color w:val="943634" w:themeColor="accent2" w:themeShade="BF"/>
                                </w:rPr>
                              </w:pPr>
                            </w:p>
                            <w:p w:rsidR="00957B5A" w:rsidRPr="006B0796" w:rsidRDefault="00957B5A" w:rsidP="00957B5A"/>
                            <w:p w:rsidR="00957B5A" w:rsidRPr="00BE5979" w:rsidRDefault="00957B5A" w:rsidP="00957B5A"/>
                          </w:txbxContent>
                        </wps:txbx>
                        <wps:bodyPr rot="0" vert="horz" wrap="square" lIns="91440" tIns="45720" rIns="91440" bIns="45720" anchor="t" anchorCtr="0" upright="1">
                          <a:noAutofit/>
                        </wps:bodyPr>
                      </wps:wsp>
                    </a:graphicData>
                  </a:graphic>
                </wp:inline>
              </w:drawing>
            </mc:Choice>
            <mc:Fallback>
              <w:pict>
                <v:shape id="Text Box 11" o:spid="_x0000_s1051" type="#_x0000_t202" style="width:396.95pt;height:5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" fillcolor="#d6e3bc [1302]" strokecolor="#c2d69b [1942]" strokeweight="1pt">
                  <v:fill color2="#d6e3bc" focus="100%" type="gradient"/>
                  <v:shadow on="t" color="#4e6128 [1606]" opacity=".5" offset="1pt"/>
                  <v:textbox>
                    <w:txbxContent>
                      <w:p w:rsidR="00957B5A" w:rsidRPr="006B0796" w:rsidRDefault="00957B5A" w:rsidP="00957B5A">
                        <w:r w:rsidRPr="00BE5979">
                          <w:t>Tip</w:t>
                        </w:r>
                        <w:r>
                          <w:t>:</w:t>
                        </w:r>
                        <w:r w:rsidRPr="00BE5979">
                          <w:t xml:space="preserve"> </w:t>
                        </w:r>
                        <w:r w:rsidRPr="006B0796">
                          <w:t>The Schedule Set sub</w:t>
                        </w:r>
                        <w:r>
                          <w:t>-</w:t>
                        </w:r>
                        <w:r w:rsidRPr="006B0796">
                          <w:t xml:space="preserve">tab looks </w:t>
                        </w:r>
                        <w:r>
                          <w:t>similar to</w:t>
                        </w:r>
                        <w:r w:rsidRPr="006B0796">
                          <w:t xml:space="preserve"> Construction sets. It is a holder for the typical schedules to use for a space type or a number of space types. For internal loads the schedules can be overridden for a specific space or instance</w:t>
                        </w:r>
                        <w:r>
                          <w:t>.</w:t>
                        </w:r>
                      </w:p>
                      <w:p w:rsidR="00957B5A" w:rsidRPr="006B0796" w:rsidRDefault="00957B5A" w:rsidP="00957B5A">
                        <w:pPr>
                          <w:pStyle w:val="ListParagraph"/>
                          <w:numPr>
                            <w:ilvl w:val="0"/>
                            <w:numId w:val="2"/>
                          </w:numPr>
                          <w:rPr>
                            <w:i/>
                            <w:color w:val="943634" w:themeColor="accent2" w:themeShade="BF"/>
                            <w:highlight w:val="lightGray"/>
                          </w:rPr>
                        </w:pPr>
                      </w:p>
                      <w:p w:rsidR="00957B5A" w:rsidRDefault="00957B5A" w:rsidP="00957B5A">
                        <w:pPr>
                          <w:pStyle w:val="ListParagraph"/>
                          <w:numPr>
                            <w:ilvl w:val="0"/>
                            <w:numId w:val="2"/>
                          </w:numPr>
                          <w:rPr>
                            <w:i/>
                            <w:color w:val="943634" w:themeColor="accent2" w:themeShade="BF"/>
                          </w:rPr>
                        </w:pPr>
                      </w:p>
                      <w:p w:rsidR="00957B5A" w:rsidRPr="006B0796" w:rsidRDefault="00957B5A" w:rsidP="00957B5A"/>
                      <w:p w:rsidR="00957B5A" w:rsidRPr="006B0796" w:rsidRDefault="00957B5A" w:rsidP="00957B5A">
                        <w:pPr>
                          <w:rPr>
                            <w:i/>
                            <w:color w:val="943634" w:themeColor="accent2" w:themeShade="BF"/>
                          </w:rPr>
                        </w:pPr>
                      </w:p>
                      <w:p w:rsidR="00957B5A" w:rsidRPr="006B0796" w:rsidRDefault="00957B5A" w:rsidP="00957B5A">
                        <w:pPr>
                          <w:rPr>
                            <w:i/>
                            <w:color w:val="943634" w:themeColor="accent2" w:themeShade="BF"/>
                          </w:rPr>
                        </w:pPr>
                      </w:p>
                      <w:p w:rsidR="00957B5A" w:rsidRPr="006B0796" w:rsidRDefault="00957B5A" w:rsidP="00957B5A">
                        <w:pPr>
                          <w:rPr>
                            <w:i/>
                            <w:color w:val="943634" w:themeColor="accent2" w:themeShade="BF"/>
                          </w:rPr>
                        </w:pPr>
                      </w:p>
                      <w:p w:rsidR="00957B5A" w:rsidRPr="006B0796" w:rsidRDefault="00957B5A" w:rsidP="00957B5A"/>
                      <w:p w:rsidR="00957B5A" w:rsidRPr="00BE5979" w:rsidRDefault="00957B5A" w:rsidP="00957B5A"/>
                    </w:txbxContent>
                  </v:textbox>
                  <w10:anchorlock/>
                </v:shape>
              </w:pict>
            </mc:Fallback>
          </mc:AlternateContent>
        </w:r>
      </w:ins>
    </w:p>
    <w:p w:rsidR="00204899" w:rsidRDefault="00204899" w:rsidP="00204899">
      <w:pPr>
        <w:rPr>
          <w:ins w:id="395" w:author="Lopez, Phylroy" w:date="2016-05-03T12:35:00Z"/>
        </w:rPr>
      </w:pPr>
    </w:p>
    <w:p w:rsidR="00957B5A" w:rsidRDefault="00957B5A" w:rsidP="00204899">
      <w:pPr>
        <w:rPr>
          <w:ins w:id="396" w:author="Lopez, Phylroy" w:date="2016-05-03T12:35:00Z"/>
        </w:rPr>
      </w:pPr>
    </w:p>
    <w:p w:rsidR="00957B5A" w:rsidRDefault="00957B5A" w:rsidP="00204899">
      <w:pPr>
        <w:rPr>
          <w:ins w:id="397" w:author="Lopez, Phylroy" w:date="2016-05-03T12:04:00Z"/>
        </w:rPr>
      </w:pPr>
    </w:p>
    <w:p w:rsidR="00204899" w:rsidRPr="00AB422C" w:rsidRDefault="00204899" w:rsidP="00957B5A">
      <w:pPr>
        <w:pStyle w:val="Heading2"/>
        <w:rPr>
          <w:ins w:id="398" w:author="Lopez, Phylroy" w:date="2016-05-03T12:04:00Z"/>
        </w:rPr>
        <w:pPrChange w:id="399" w:author="Lopez, Phylroy" w:date="2016-05-03T12:42:00Z">
          <w:pPr>
            <w:pStyle w:val="Heading3"/>
          </w:pPr>
        </w:pPrChange>
      </w:pPr>
      <w:ins w:id="400" w:author="Lopez, Phylroy" w:date="2016-05-03T12:04:00Z">
        <w:r w:rsidRPr="001E1625">
          <w:t xml:space="preserve">Refine Fidelity </w:t>
        </w:r>
        <w:r>
          <w:t>of Constructions</w:t>
        </w:r>
      </w:ins>
    </w:p>
    <w:p w:rsidR="00204899" w:rsidRDefault="00204899" w:rsidP="00204899">
      <w:pPr>
        <w:rPr>
          <w:ins w:id="401" w:author="Lopez, Phylroy" w:date="2016-05-03T12:04:00Z"/>
        </w:rPr>
      </w:pPr>
      <w:ins w:id="402" w:author="Lopez, Phylroy" w:date="2016-05-03T12:04:00Z">
        <w:r>
          <w:t>In our model we want the first floor to have a different construction set than the rest of the building.  We there are two ways to deal with this</w:t>
        </w:r>
        <w:proofErr w:type="gramStart"/>
        <w:r>
          <w:t>..</w:t>
        </w:r>
        <w:proofErr w:type="gramEnd"/>
        <w:r>
          <w:t xml:space="preserve"> We could apply a construction to each of the exterior surfaces manually, or we can take advantage of the construction sets and defaulting. The latter is faster, so we will make a new construction set to apply only to spaces on the first floor.</w:t>
        </w:r>
      </w:ins>
    </w:p>
    <w:p w:rsidR="00204899" w:rsidRDefault="00204899" w:rsidP="00957B5A">
      <w:pPr>
        <w:pStyle w:val="Heading3"/>
        <w:rPr>
          <w:ins w:id="403" w:author="Lopez, Phylroy" w:date="2016-05-03T12:04:00Z"/>
        </w:rPr>
        <w:pPrChange w:id="404" w:author="Lopez, Phylroy" w:date="2016-05-03T12:42:00Z">
          <w:pPr>
            <w:pStyle w:val="Heading4"/>
          </w:pPr>
        </w:pPrChange>
      </w:pPr>
      <w:ins w:id="405" w:author="Lopez, Phylroy" w:date="2016-05-03T12:04:00Z">
        <w:r>
          <w:t>Create a new construction set</w:t>
        </w:r>
      </w:ins>
    </w:p>
    <w:p w:rsidR="00204899" w:rsidRDefault="00204899" w:rsidP="00204899">
      <w:pPr>
        <w:pStyle w:val="ListParagraph"/>
        <w:numPr>
          <w:ilvl w:val="0"/>
          <w:numId w:val="49"/>
        </w:numPr>
        <w:rPr>
          <w:ins w:id="406" w:author="Lopez, Phylroy" w:date="2016-05-03T12:04:00Z"/>
        </w:rPr>
      </w:pPr>
      <w:ins w:id="407" w:author="Lopez, Phylroy" w:date="2016-05-03T12:04:00Z">
        <w:r>
          <w:t xml:space="preserve">Click on the “Constructions” tab and then purge unused items. </w:t>
        </w:r>
        <w:r>
          <w:rPr>
            <w:noProof/>
            <w:lang w:val="en-CA" w:eastAsia="en-CA"/>
          </w:rPr>
          <w:drawing>
            <wp:inline distT="0" distB="0" distL="0" distR="0" wp14:anchorId="15FEBDF5" wp14:editId="68CA12A7">
              <wp:extent cx="212271" cy="228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_constructions_tab.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2271" cy="228600"/>
                      </a:xfrm>
                      <a:prstGeom prst="rect">
                        <a:avLst/>
                      </a:prstGeom>
                    </pic:spPr>
                  </pic:pic>
                </a:graphicData>
              </a:graphic>
            </wp:inline>
          </w:drawing>
        </w:r>
      </w:ins>
    </w:p>
    <w:p w:rsidR="00204899" w:rsidRDefault="00204899" w:rsidP="00204899">
      <w:pPr>
        <w:pStyle w:val="ListParagraph"/>
        <w:numPr>
          <w:ilvl w:val="0"/>
          <w:numId w:val="49"/>
        </w:numPr>
        <w:rPr>
          <w:ins w:id="408" w:author="Lopez, Phylroy" w:date="2016-05-03T12:04:00Z"/>
        </w:rPr>
      </w:pPr>
      <w:ins w:id="409" w:author="Lopez, Phylroy" w:date="2016-05-03T12:04:00Z">
        <w:r>
          <w:t xml:space="preserve">Click the green “+” at the bottom to add a new construction set. </w:t>
        </w:r>
      </w:ins>
    </w:p>
    <w:p w:rsidR="00204899" w:rsidRDefault="00204899" w:rsidP="00204899">
      <w:pPr>
        <w:pStyle w:val="ListParagraph"/>
        <w:numPr>
          <w:ilvl w:val="0"/>
          <w:numId w:val="49"/>
        </w:numPr>
        <w:rPr>
          <w:ins w:id="410" w:author="Lopez, Phylroy" w:date="2016-05-03T12:04:00Z"/>
        </w:rPr>
      </w:pPr>
      <w:ins w:id="411" w:author="Lopez, Phylroy" w:date="2016-05-03T12:04:00Z">
        <w:r>
          <w:t>Go to the “My Model” and find the construction named “</w:t>
        </w:r>
        <w:r w:rsidRPr="00D14780">
          <w:t xml:space="preserve">ASHRAE 189.1-2009 </w:t>
        </w:r>
        <w:proofErr w:type="spellStart"/>
        <w:r w:rsidRPr="00D14780">
          <w:t>ExtWall</w:t>
        </w:r>
        <w:proofErr w:type="spellEnd"/>
        <w:r w:rsidRPr="00D14780">
          <w:t xml:space="preserve"> Mass </w:t>
        </w:r>
        <w:proofErr w:type="spellStart"/>
        <w:r w:rsidRPr="00D14780">
          <w:t>ClimateZone</w:t>
        </w:r>
        <w:proofErr w:type="spellEnd"/>
        <w:r w:rsidRPr="00D14780">
          <w:t xml:space="preserve"> 1</w:t>
        </w:r>
        <w:r>
          <w:t xml:space="preserve">”. </w:t>
        </w:r>
      </w:ins>
    </w:p>
    <w:p w:rsidR="00204899" w:rsidRDefault="00204899" w:rsidP="00204899">
      <w:pPr>
        <w:pStyle w:val="ListParagraph"/>
        <w:numPr>
          <w:ilvl w:val="0"/>
          <w:numId w:val="49"/>
        </w:numPr>
        <w:rPr>
          <w:ins w:id="412" w:author="Lopez, Phylroy" w:date="2016-05-03T12:04:00Z"/>
        </w:rPr>
      </w:pPr>
      <w:ins w:id="413" w:author="Lopez, Phylroy" w:date="2016-05-03T12:04:00Z">
        <w:r>
          <w:t>Drag this to the new construction set as the Exterior Surface Construction for walls. Leave all other drop zones empty (</w:t>
        </w:r>
        <w:r>
          <w:fldChar w:fldCharType="begin"/>
        </w:r>
        <w:r>
          <w:instrText xml:space="preserve"> REF _Ref362615308  \* MERGEFORMAT </w:instrText>
        </w:r>
        <w:r>
          <w:fldChar w:fldCharType="separate"/>
        </w:r>
        <w:r>
          <w:t xml:space="preserve">Figure </w:t>
        </w:r>
        <w:r>
          <w:rPr>
            <w:noProof/>
          </w:rPr>
          <w:t>7</w:t>
        </w:r>
        <w:r>
          <w:t>.</w:t>
        </w:r>
        <w:r>
          <w:rPr>
            <w:noProof/>
          </w:rPr>
          <w:t>4</w:t>
        </w:r>
        <w:r>
          <w:rPr>
            <w:noProof/>
          </w:rPr>
          <w:fldChar w:fldCharType="end"/>
        </w:r>
        <w:r>
          <w:t>).</w:t>
        </w:r>
      </w:ins>
    </w:p>
    <w:p w:rsidR="00204899" w:rsidRDefault="00204899" w:rsidP="00204899">
      <w:pPr>
        <w:keepNext/>
        <w:rPr>
          <w:ins w:id="414" w:author="Lopez, Phylroy" w:date="2016-05-03T12:04:00Z"/>
        </w:rPr>
      </w:pPr>
      <w:ins w:id="415" w:author="Lopez, Phylroy" w:date="2016-05-03T12:04:00Z">
        <w:r>
          <w:rPr>
            <w:noProof/>
            <w:lang w:val="en-CA" w:eastAsia="en-CA"/>
          </w:rPr>
          <w:drawing>
            <wp:inline distT="0" distB="0" distL="0" distR="0" wp14:anchorId="22F651DA" wp14:editId="5EAEE751">
              <wp:extent cx="6228693" cy="4097540"/>
              <wp:effectExtent l="19050" t="0" r="657" b="0"/>
              <wp:docPr id="9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9" cstate="print"/>
                      <a:srcRect/>
                      <a:stretch>
                        <a:fillRect/>
                      </a:stretch>
                    </pic:blipFill>
                    <pic:spPr bwMode="auto">
                      <a:xfrm>
                        <a:off x="0" y="0"/>
                        <a:ext cx="6228513" cy="4097422"/>
                      </a:xfrm>
                      <a:prstGeom prst="rect">
                        <a:avLst/>
                      </a:prstGeom>
                      <a:noFill/>
                      <a:ln w="9525">
                        <a:noFill/>
                        <a:miter lim="800000"/>
                        <a:headEnd/>
                        <a:tailEnd/>
                      </a:ln>
                    </pic:spPr>
                  </pic:pic>
                </a:graphicData>
              </a:graphic>
            </wp:inline>
          </w:drawing>
        </w:r>
        <w:r w:rsidDel="002063E6">
          <w:rPr>
            <w:noProof/>
            <w:lang w:val="en-CA" w:eastAsia="en-CA"/>
          </w:rPr>
          <w:t xml:space="preserve"> </w:t>
        </w:r>
      </w:ins>
    </w:p>
    <w:p w:rsidR="00204899" w:rsidRDefault="00204899" w:rsidP="00204899">
      <w:pPr>
        <w:pStyle w:val="Caption"/>
        <w:rPr>
          <w:ins w:id="416" w:author="Lopez, Phylroy" w:date="2016-05-03T12:04:00Z"/>
        </w:rPr>
      </w:pPr>
      <w:proofErr w:type="gramStart"/>
      <w:ins w:id="417" w:author="Lopez, Phylroy" w:date="2016-05-03T12:04:00Z">
        <w:r>
          <w:t xml:space="preserve">Figure </w:t>
        </w:r>
        <w:r>
          <w:fldChar w:fldCharType="begin"/>
        </w:r>
        <w:r>
          <w:instrText xml:space="preserve"> STYLEREF 1 \s </w:instrText>
        </w:r>
        <w:r>
          <w:fldChar w:fldCharType="separate"/>
        </w:r>
        <w:r>
          <w:rPr>
            <w:noProof/>
          </w:rPr>
          <w:t>7</w:t>
        </w:r>
        <w:r>
          <w:rPr>
            <w:noProof/>
          </w:rPr>
          <w:fldChar w:fldCharType="end"/>
        </w:r>
        <w:r>
          <w:t>.</w:t>
        </w:r>
        <w:proofErr w:type="gramEnd"/>
        <w:r>
          <w:fldChar w:fldCharType="begin"/>
        </w:r>
        <w:r>
          <w:instrText xml:space="preserve"> SEQ Figure \* ARABIC \s 1 </w:instrText>
        </w:r>
        <w:r>
          <w:fldChar w:fldCharType="separate"/>
        </w:r>
        <w:r>
          <w:rPr>
            <w:noProof/>
          </w:rPr>
          <w:t>4</w:t>
        </w:r>
        <w:r>
          <w:fldChar w:fldCharType="end"/>
        </w:r>
        <w:r>
          <w:t xml:space="preserve"> - N</w:t>
        </w:r>
        <w:r w:rsidRPr="00E36224">
          <w:t>ew construction set with exterior wall construction</w:t>
        </w:r>
      </w:ins>
    </w:p>
    <w:p w:rsidR="00204899" w:rsidRDefault="00204899" w:rsidP="00957B5A">
      <w:pPr>
        <w:pStyle w:val="Heading3"/>
        <w:rPr>
          <w:ins w:id="418" w:author="Lopez, Phylroy" w:date="2016-05-03T12:04:00Z"/>
        </w:rPr>
        <w:pPrChange w:id="419" w:author="Lopez, Phylroy" w:date="2016-05-03T12:42:00Z">
          <w:pPr>
            <w:pStyle w:val="Heading4"/>
          </w:pPr>
        </w:pPrChange>
      </w:pPr>
      <w:ins w:id="420" w:author="Lopez, Phylroy" w:date="2016-05-03T12:04:00Z">
        <w:r>
          <w:t>Assign a the construction set as default to the 1</w:t>
        </w:r>
        <w:r w:rsidRPr="000671F9">
          <w:rPr>
            <w:vertAlign w:val="superscript"/>
          </w:rPr>
          <w:t>st</w:t>
        </w:r>
        <w:r>
          <w:t xml:space="preserve"> floor</w:t>
        </w:r>
      </w:ins>
    </w:p>
    <w:p w:rsidR="00204899" w:rsidRPr="00AB422C" w:rsidRDefault="00204899" w:rsidP="00204899">
      <w:pPr>
        <w:rPr>
          <w:ins w:id="421" w:author="Lopez, Phylroy" w:date="2016-05-03T12:04:00Z"/>
        </w:rPr>
      </w:pPr>
    </w:p>
    <w:p w:rsidR="00204899" w:rsidRDefault="00204899" w:rsidP="00204899">
      <w:pPr>
        <w:pStyle w:val="ListParagraph"/>
        <w:numPr>
          <w:ilvl w:val="0"/>
          <w:numId w:val="50"/>
        </w:numPr>
        <w:rPr>
          <w:ins w:id="422" w:author="Lopez, Phylroy" w:date="2016-05-03T12:04:00Z"/>
        </w:rPr>
      </w:pPr>
      <w:ins w:id="423" w:author="Lopez, Phylroy" w:date="2016-05-03T12:04:00Z">
        <w:r>
          <w:t xml:space="preserve">Click on the “Facility” tab and select the “stories” tab. </w:t>
        </w:r>
      </w:ins>
    </w:p>
    <w:p w:rsidR="00204899" w:rsidRDefault="00204899" w:rsidP="00204899">
      <w:pPr>
        <w:pStyle w:val="ListParagraph"/>
        <w:numPr>
          <w:ilvl w:val="0"/>
          <w:numId w:val="50"/>
        </w:numPr>
        <w:rPr>
          <w:ins w:id="424" w:author="Lopez, Phylroy" w:date="2016-05-03T12:04:00Z"/>
        </w:rPr>
      </w:pPr>
      <w:ins w:id="425" w:author="Lopez, Phylroy" w:date="2016-05-03T12:04:00Z">
        <w:r>
          <w:t>Go into “My Model”, expand the “Construction Set</w:t>
        </w:r>
        <w:proofErr w:type="gramStart"/>
        <w:r>
          <w:t>”  section</w:t>
        </w:r>
        <w:proofErr w:type="gramEnd"/>
        <w:r>
          <w:t xml:space="preserve">. </w:t>
        </w:r>
      </w:ins>
    </w:p>
    <w:p w:rsidR="00204899" w:rsidRDefault="00204899" w:rsidP="00204899">
      <w:pPr>
        <w:pStyle w:val="ListParagraph"/>
        <w:numPr>
          <w:ilvl w:val="0"/>
          <w:numId w:val="50"/>
        </w:numPr>
        <w:rPr>
          <w:ins w:id="426" w:author="Lopez, Phylroy" w:date="2016-05-03T12:04:00Z"/>
        </w:rPr>
      </w:pPr>
      <w:proofErr w:type="gramStart"/>
      <w:ins w:id="427" w:author="Lopez, Phylroy" w:date="2016-05-03T12:04:00Z">
        <w:r>
          <w:t>Drag  your</w:t>
        </w:r>
        <w:proofErr w:type="gramEnd"/>
        <w:r>
          <w:t xml:space="preserve"> new construction set, the default name is “Default Construction Set 1” to the empty “Default Construction Set name” block. </w:t>
        </w:r>
      </w:ins>
    </w:p>
    <w:p w:rsidR="00204899" w:rsidRDefault="00204899" w:rsidP="00204899">
      <w:pPr>
        <w:pStyle w:val="ListParagraph"/>
        <w:numPr>
          <w:ilvl w:val="0"/>
          <w:numId w:val="50"/>
        </w:numPr>
        <w:rPr>
          <w:ins w:id="428" w:author="Lopez, Phylroy" w:date="2016-05-03T12:04:00Z"/>
        </w:rPr>
      </w:pPr>
      <w:ins w:id="429" w:author="Lopez, Phylroy" w:date="2016-05-03T12:04:00Z">
        <w:r>
          <w:t xml:space="preserve">If you go back to the Space tab and look at the surface sheet, you will see the external walls have changed, but all other aspects of the model are the same.  </w:t>
        </w:r>
      </w:ins>
    </w:p>
    <w:p w:rsidR="00204899" w:rsidRDefault="00204899" w:rsidP="00204899">
      <w:pPr>
        <w:keepNext/>
        <w:rPr>
          <w:ins w:id="430" w:author="Lopez, Phylroy" w:date="2016-05-03T12:04:00Z"/>
          <w:noProof/>
          <w:lang w:val="en-CA" w:eastAsia="en-CA"/>
        </w:rPr>
      </w:pPr>
      <w:ins w:id="431" w:author="Lopez, Phylroy" w:date="2016-05-03T12:04:00Z">
        <w:r>
          <w:rPr>
            <w:noProof/>
            <w:lang w:val="en-CA" w:eastAsia="en-CA"/>
          </w:rPr>
          <w:drawing>
            <wp:inline distT="0" distB="0" distL="0" distR="0" wp14:anchorId="7EA2BD5C" wp14:editId="444766B6">
              <wp:extent cx="6759934" cy="3632442"/>
              <wp:effectExtent l="19050" t="0" r="2816"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0" cstate="print"/>
                      <a:srcRect/>
                      <a:stretch>
                        <a:fillRect/>
                      </a:stretch>
                    </pic:blipFill>
                    <pic:spPr bwMode="auto">
                      <a:xfrm>
                        <a:off x="0" y="0"/>
                        <a:ext cx="6760409" cy="3632697"/>
                      </a:xfrm>
                      <a:prstGeom prst="rect">
                        <a:avLst/>
                      </a:prstGeom>
                      <a:noFill/>
                      <a:ln w="9525">
                        <a:noFill/>
                        <a:miter lim="800000"/>
                        <a:headEnd/>
                        <a:tailEnd/>
                      </a:ln>
                    </pic:spPr>
                  </pic:pic>
                </a:graphicData>
              </a:graphic>
            </wp:inline>
          </w:drawing>
        </w:r>
        <w:r w:rsidDel="00AA6249">
          <w:rPr>
            <w:noProof/>
            <w:lang w:val="en-CA" w:eastAsia="en-CA"/>
          </w:rPr>
          <w:t xml:space="preserve"> </w:t>
        </w:r>
      </w:ins>
    </w:p>
    <w:p w:rsidR="00204899" w:rsidRDefault="00204899" w:rsidP="00204899">
      <w:pPr>
        <w:keepNext/>
        <w:rPr>
          <w:ins w:id="432" w:author="Lopez, Phylroy" w:date="2016-05-03T12:04:00Z"/>
        </w:rPr>
      </w:pPr>
      <w:ins w:id="433" w:author="Lopez, Phylroy" w:date="2016-05-03T12:04:00Z">
        <w:r>
          <w:rPr>
            <w:noProof/>
            <w:lang w:val="en-CA" w:eastAsia="en-CA"/>
          </w:rPr>
          <w:drawing>
            <wp:inline distT="0" distB="0" distL="0" distR="0" wp14:anchorId="5931E7E2" wp14:editId="6A99A87C">
              <wp:extent cx="6629400" cy="3580530"/>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cstate="print"/>
                      <a:srcRect/>
                      <a:stretch>
                        <a:fillRect/>
                      </a:stretch>
                    </pic:blipFill>
                    <pic:spPr bwMode="auto">
                      <a:xfrm>
                        <a:off x="0" y="0"/>
                        <a:ext cx="6629400" cy="3580530"/>
                      </a:xfrm>
                      <a:prstGeom prst="rect">
                        <a:avLst/>
                      </a:prstGeom>
                      <a:noFill/>
                      <a:ln w="9525">
                        <a:noFill/>
                        <a:miter lim="800000"/>
                        <a:headEnd/>
                        <a:tailEnd/>
                      </a:ln>
                    </pic:spPr>
                  </pic:pic>
                </a:graphicData>
              </a:graphic>
            </wp:inline>
          </w:drawing>
        </w:r>
      </w:ins>
    </w:p>
    <w:p w:rsidR="00204899" w:rsidRDefault="00204899" w:rsidP="00204899">
      <w:pPr>
        <w:pStyle w:val="Caption"/>
        <w:rPr>
          <w:ins w:id="434" w:author="Lopez, Phylroy" w:date="2016-05-03T12:04:00Z"/>
        </w:rPr>
      </w:pPr>
      <w:proofErr w:type="gramStart"/>
      <w:ins w:id="435" w:author="Lopez, Phylroy" w:date="2016-05-03T12:04:00Z">
        <w:r>
          <w:t xml:space="preserve">Figure </w:t>
        </w:r>
        <w:r>
          <w:fldChar w:fldCharType="begin"/>
        </w:r>
        <w:r>
          <w:instrText xml:space="preserve"> STYLEREF 1 \s </w:instrText>
        </w:r>
        <w:r>
          <w:fldChar w:fldCharType="separate"/>
        </w:r>
        <w:r>
          <w:rPr>
            <w:noProof/>
          </w:rPr>
          <w:t>7</w:t>
        </w:r>
        <w:r>
          <w:rPr>
            <w:noProof/>
          </w:rPr>
          <w:fldChar w:fldCharType="end"/>
        </w:r>
        <w:r>
          <w:t>.</w:t>
        </w:r>
        <w:proofErr w:type="gramEnd"/>
        <w:r>
          <w:fldChar w:fldCharType="begin"/>
        </w:r>
        <w:r>
          <w:instrText xml:space="preserve"> SEQ Figure \* ARABIC \s 1 </w:instrText>
        </w:r>
        <w:r>
          <w:fldChar w:fldCharType="separate"/>
        </w:r>
        <w:r>
          <w:rPr>
            <w:noProof/>
          </w:rPr>
          <w:t>5</w:t>
        </w:r>
        <w:r>
          <w:fldChar w:fldCharType="end"/>
        </w:r>
        <w:r>
          <w:t xml:space="preserve"> - E</w:t>
        </w:r>
        <w:r w:rsidRPr="000C0A34">
          <w:t>xterior wall of first story with new construction set applied</w:t>
        </w:r>
      </w:ins>
    </w:p>
    <w:p w:rsidR="00204899" w:rsidRDefault="00204899" w:rsidP="00204899">
      <w:pPr>
        <w:rPr>
          <w:ins w:id="436" w:author="Lopez, Phylroy" w:date="2016-05-03T12:04:00Z"/>
        </w:rPr>
      </w:pPr>
      <w:ins w:id="437" w:author="Lopez, Phylroy" w:date="2016-05-03T12:04:00Z">
        <w:r>
          <w:rPr>
            <w:noProof/>
            <w:lang w:val="en-CA" w:eastAsia="en-CA"/>
          </w:rPr>
          <mc:AlternateContent>
            <mc:Choice Requires="wps">
              <w:drawing>
                <wp:inline distT="0" distB="0" distL="0" distR="0" wp14:anchorId="09BD78AB" wp14:editId="44CAE826">
                  <wp:extent cx="5029200" cy="492760"/>
                  <wp:effectExtent l="9525" t="10795" r="9525" b="29845"/>
                  <wp:docPr id="27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9276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204899">
                              <w:r w:rsidRPr="00BE5979">
                                <w:t>Tip</w:t>
                              </w:r>
                              <w:r>
                                <w:t>:</w:t>
                              </w:r>
                              <w:r w:rsidRPr="00BE5979">
                                <w:t xml:space="preserve"> </w:t>
                              </w:r>
                              <w:r w:rsidRPr="006B0796">
                                <w:t>If you want to change a construction for a specific wall, you can drill down to the wall and drop on the appropriate construction</w:t>
                              </w:r>
                              <w:r>
                                <w:t>.</w:t>
                              </w:r>
                            </w:p>
                            <w:p w:rsidR="00204899" w:rsidRPr="006B0796" w:rsidRDefault="00204899" w:rsidP="00204899">
                              <w:pPr>
                                <w:rPr>
                                  <w:i/>
                                  <w:color w:val="943634" w:themeColor="accent2" w:themeShade="BF"/>
                                </w:rPr>
                              </w:pPr>
                            </w:p>
                            <w:p w:rsidR="00204899" w:rsidRPr="006B0796" w:rsidRDefault="00204899" w:rsidP="00204899">
                              <w:pPr>
                                <w:rPr>
                                  <w:i/>
                                  <w:color w:val="943634" w:themeColor="accent2" w:themeShade="BF"/>
                                </w:rPr>
                              </w:pPr>
                            </w:p>
                            <w:p w:rsidR="00204899" w:rsidRPr="006B0796" w:rsidRDefault="00204899" w:rsidP="00204899">
                              <w:pPr>
                                <w:rPr>
                                  <w:i/>
                                  <w:color w:val="943634" w:themeColor="accent2" w:themeShade="BF"/>
                                </w:rPr>
                              </w:pPr>
                            </w:p>
                            <w:p w:rsidR="00204899" w:rsidRPr="006B0796" w:rsidRDefault="00204899" w:rsidP="00204899"/>
                            <w:p w:rsidR="00204899" w:rsidRPr="00BE5979" w:rsidRDefault="00204899" w:rsidP="00204899"/>
                          </w:txbxContent>
                        </wps:txbx>
                        <wps:bodyPr rot="0" vert="horz" wrap="square" lIns="91440" tIns="45720" rIns="91440" bIns="45720" anchor="t" anchorCtr="0" upright="1">
                          <a:noAutofit/>
                        </wps:bodyPr>
                      </wps:wsp>
                    </a:graphicData>
                  </a:graphic>
                </wp:inline>
              </w:drawing>
            </mc:Choice>
            <mc:Fallback>
              <w:pict>
                <v:shape id="Text Box 15" o:spid="_x0000_s1052" type="#_x0000_t202" style="width:396pt;height:3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" fillcolor="#d6e3bc [1302]" strokecolor="#c2d69b [1942]" strokeweight="1pt">
                  <v:fill color2="#d6e3bc" focus="100%" type="gradient"/>
                  <v:shadow on="t" color="#4e6128 [1606]" opacity=".5" offset="1pt"/>
                  <v:textbox>
                    <w:txbxContent>
                      <w:p w:rsidR="00204899" w:rsidRPr="006B0796" w:rsidRDefault="00204899" w:rsidP="00204899">
                        <w:r w:rsidRPr="00BE5979">
                          <w:t>Tip</w:t>
                        </w:r>
                        <w:r>
                          <w:t>:</w:t>
                        </w:r>
                        <w:r w:rsidRPr="00BE5979">
                          <w:t xml:space="preserve"> </w:t>
                        </w:r>
                        <w:r w:rsidRPr="006B0796">
                          <w:t>If you want to change a construction for a specific wall, you can drill down to the wall and drop on the appropriate construction</w:t>
                        </w:r>
                        <w:r>
                          <w:t>.</w:t>
                        </w:r>
                      </w:p>
                      <w:p w:rsidR="00204899" w:rsidRPr="006B0796" w:rsidRDefault="00204899" w:rsidP="00204899">
                        <w:pPr>
                          <w:rPr>
                            <w:i/>
                            <w:color w:val="943634" w:themeColor="accent2" w:themeShade="BF"/>
                          </w:rPr>
                        </w:pPr>
                      </w:p>
                      <w:p w:rsidR="00204899" w:rsidRPr="006B0796" w:rsidRDefault="00204899" w:rsidP="00204899">
                        <w:pPr>
                          <w:rPr>
                            <w:i/>
                            <w:color w:val="943634" w:themeColor="accent2" w:themeShade="BF"/>
                          </w:rPr>
                        </w:pPr>
                      </w:p>
                      <w:p w:rsidR="00204899" w:rsidRPr="006B0796" w:rsidRDefault="00204899" w:rsidP="00204899">
                        <w:pPr>
                          <w:rPr>
                            <w:i/>
                            <w:color w:val="943634" w:themeColor="accent2" w:themeShade="BF"/>
                          </w:rPr>
                        </w:pPr>
                      </w:p>
                      <w:p w:rsidR="00204899" w:rsidRPr="006B0796" w:rsidRDefault="00204899" w:rsidP="00204899"/>
                      <w:p w:rsidR="00204899" w:rsidRPr="00BE5979" w:rsidRDefault="00204899" w:rsidP="00204899"/>
                    </w:txbxContent>
                  </v:textbox>
                  <w10:anchorlock/>
                </v:shape>
              </w:pict>
            </mc:Fallback>
          </mc:AlternateContent>
        </w:r>
        <w:r>
          <w:rPr>
            <w:noProof/>
            <w:lang w:val="en-CA" w:eastAsia="en-CA"/>
          </w:rPr>
          <mc:AlternateContent>
            <mc:Choice Requires="wps">
              <w:drawing>
                <wp:inline distT="0" distB="0" distL="0" distR="0" wp14:anchorId="3738E434" wp14:editId="1C977609">
                  <wp:extent cx="5029200" cy="291465"/>
                  <wp:effectExtent l="9525" t="10795" r="9525" b="21590"/>
                  <wp:docPr id="27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9146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204899">
                              <w:r w:rsidRPr="00BE5979">
                                <w:t>Tip</w:t>
                              </w:r>
                              <w:r>
                                <w:t>:</w:t>
                              </w:r>
                              <w:r w:rsidRPr="00BE5979">
                                <w:t xml:space="preserve"> </w:t>
                              </w:r>
                              <w:r>
                                <w:t>You can go to the material sub-tab to edit material properties.</w:t>
                              </w:r>
                            </w:p>
                            <w:p w:rsidR="00204899" w:rsidRPr="006B0796" w:rsidRDefault="00204899" w:rsidP="00204899">
                              <w:pPr>
                                <w:rPr>
                                  <w:i/>
                                  <w:color w:val="943634" w:themeColor="accent2" w:themeShade="BF"/>
                                </w:rPr>
                              </w:pPr>
                            </w:p>
                            <w:p w:rsidR="00204899" w:rsidRPr="006B0796" w:rsidRDefault="00204899" w:rsidP="00204899">
                              <w:pPr>
                                <w:rPr>
                                  <w:i/>
                                  <w:color w:val="943634" w:themeColor="accent2" w:themeShade="BF"/>
                                </w:rPr>
                              </w:pPr>
                            </w:p>
                            <w:p w:rsidR="00204899" w:rsidRPr="006B0796" w:rsidRDefault="00204899" w:rsidP="00204899">
                              <w:pPr>
                                <w:rPr>
                                  <w:i/>
                                  <w:color w:val="943634" w:themeColor="accent2" w:themeShade="BF"/>
                                </w:rPr>
                              </w:pPr>
                            </w:p>
                            <w:p w:rsidR="00204899" w:rsidRPr="006B0796" w:rsidRDefault="00204899" w:rsidP="00204899"/>
                            <w:p w:rsidR="00204899" w:rsidRPr="00BE5979" w:rsidRDefault="00204899" w:rsidP="00204899"/>
                          </w:txbxContent>
                        </wps:txbx>
                        <wps:bodyPr rot="0" vert="horz" wrap="square" lIns="91440" tIns="45720" rIns="91440" bIns="45720" anchor="t" anchorCtr="0" upright="1">
                          <a:noAutofit/>
                        </wps:bodyPr>
                      </wps:wsp>
                    </a:graphicData>
                  </a:graphic>
                </wp:inline>
              </w:drawing>
            </mc:Choice>
            <mc:Fallback>
              <w:pict>
                <v:shape id="Text Box 14" o:spid="_x0000_s1053" type="#_x0000_t202" style="width:396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" fillcolor="#d6e3bc [1302]" strokecolor="#c2d69b [1942]" strokeweight="1pt">
                  <v:fill color2="#d6e3bc" focus="100%" type="gradient"/>
                  <v:shadow on="t" color="#4e6128 [1606]" opacity=".5" offset="1pt"/>
                  <v:textbox>
                    <w:txbxContent>
                      <w:p w:rsidR="00204899" w:rsidRPr="006B0796" w:rsidRDefault="00204899" w:rsidP="00204899">
                        <w:r w:rsidRPr="00BE5979">
                          <w:t>Tip</w:t>
                        </w:r>
                        <w:r>
                          <w:t>:</w:t>
                        </w:r>
                        <w:r w:rsidRPr="00BE5979">
                          <w:t xml:space="preserve"> </w:t>
                        </w:r>
                        <w:r>
                          <w:t>You can go to the material sub-tab to edit material properties.</w:t>
                        </w:r>
                      </w:p>
                      <w:p w:rsidR="00204899" w:rsidRPr="006B0796" w:rsidRDefault="00204899" w:rsidP="00204899">
                        <w:pPr>
                          <w:rPr>
                            <w:i/>
                            <w:color w:val="943634" w:themeColor="accent2" w:themeShade="BF"/>
                          </w:rPr>
                        </w:pPr>
                      </w:p>
                      <w:p w:rsidR="00204899" w:rsidRPr="006B0796" w:rsidRDefault="00204899" w:rsidP="00204899">
                        <w:pPr>
                          <w:rPr>
                            <w:i/>
                            <w:color w:val="943634" w:themeColor="accent2" w:themeShade="BF"/>
                          </w:rPr>
                        </w:pPr>
                      </w:p>
                      <w:p w:rsidR="00204899" w:rsidRPr="006B0796" w:rsidRDefault="00204899" w:rsidP="00204899">
                        <w:pPr>
                          <w:rPr>
                            <w:i/>
                            <w:color w:val="943634" w:themeColor="accent2" w:themeShade="BF"/>
                          </w:rPr>
                        </w:pPr>
                      </w:p>
                      <w:p w:rsidR="00204899" w:rsidRPr="006B0796" w:rsidRDefault="00204899" w:rsidP="00204899"/>
                      <w:p w:rsidR="00204899" w:rsidRPr="00BE5979" w:rsidRDefault="00204899" w:rsidP="00204899"/>
                    </w:txbxContent>
                  </v:textbox>
                  <w10:anchorlock/>
                </v:shape>
              </w:pict>
            </mc:Fallback>
          </mc:AlternateContent>
        </w:r>
      </w:ins>
    </w:p>
    <w:p w:rsidR="00204899" w:rsidRDefault="00204899" w:rsidP="00204899">
      <w:pPr>
        <w:pStyle w:val="ListParagraph"/>
        <w:numPr>
          <w:ilvl w:val="1"/>
          <w:numId w:val="13"/>
        </w:numPr>
        <w:tabs>
          <w:tab w:val="clear" w:pos="986"/>
          <w:tab w:val="num" w:pos="1346"/>
        </w:tabs>
        <w:ind w:left="1440"/>
        <w:rPr>
          <w:ins w:id="438" w:author="Lopez, Phylroy" w:date="2016-05-03T12:04:00Z"/>
        </w:rPr>
      </w:pPr>
      <w:ins w:id="439" w:author="Lopez, Phylroy" w:date="2016-05-03T12:04:00Z">
        <w:r>
          <w:t>Save the model as “</w:t>
        </w:r>
        <w:r>
          <w:fldChar w:fldCharType="begin"/>
        </w:r>
        <w:r>
          <w:instrText xml:space="preserve"> REF _Ref362700889 \r \h  \* MERGEFORMAT </w:instrText>
        </w:r>
        <w:r>
          <w:fldChar w:fldCharType="separate"/>
        </w:r>
        <w:r>
          <w:t>Section 7 -</w:t>
        </w:r>
        <w:r>
          <w:fldChar w:fldCharType="end"/>
        </w:r>
        <w:r>
          <w:t xml:space="preserve"> </w:t>
        </w:r>
        <w:proofErr w:type="spellStart"/>
        <w:r>
          <w:t>Model.osm</w:t>
        </w:r>
        <w:proofErr w:type="spellEnd"/>
        <w:r>
          <w:t>” using “</w:t>
        </w:r>
        <w:proofErr w:type="spellStart"/>
        <w:r>
          <w:t>SaveAs</w:t>
        </w:r>
        <w:proofErr w:type="spellEnd"/>
        <w:r>
          <w:t>” under the file menu.</w:t>
        </w:r>
      </w:ins>
    </w:p>
    <w:p w:rsidR="00204899" w:rsidRDefault="00204899" w:rsidP="00204899">
      <w:pPr>
        <w:pStyle w:val="ListParagraph"/>
        <w:numPr>
          <w:ilvl w:val="1"/>
          <w:numId w:val="13"/>
        </w:numPr>
        <w:tabs>
          <w:tab w:val="clear" w:pos="986"/>
          <w:tab w:val="num" w:pos="1346"/>
        </w:tabs>
        <w:ind w:left="1440"/>
        <w:rPr>
          <w:ins w:id="440" w:author="Lopez, Phylroy" w:date="2016-05-03T12:04:00Z"/>
        </w:rPr>
      </w:pPr>
      <w:ins w:id="441" w:author="Lopez, Phylroy" w:date="2016-05-03T12:04:00Z">
        <w:r>
          <w:t>Rerun the simulation to see how changing schedules has changed the results. (</w:t>
        </w:r>
        <w:r>
          <w:fldChar w:fldCharType="begin"/>
        </w:r>
        <w:r>
          <w:instrText xml:space="preserve"> REF _Ref386933817 \h  \* MERGEFORMAT </w:instrText>
        </w:r>
        <w:r>
          <w:fldChar w:fldCharType="separate"/>
        </w:r>
        <w:r>
          <w:t xml:space="preserve">Figure </w:t>
        </w:r>
        <w:r>
          <w:rPr>
            <w:noProof/>
          </w:rPr>
          <w:t>7</w:t>
        </w:r>
        <w:r>
          <w:t>.7</w:t>
        </w:r>
        <w:r>
          <w:fldChar w:fldCharType="end"/>
        </w:r>
        <w:r>
          <w:t>) (</w:t>
        </w:r>
        <w:r>
          <w:fldChar w:fldCharType="begin"/>
        </w:r>
        <w:r>
          <w:instrText xml:space="preserve"> REF _Ref386933823 \h  \* MERGEFORMAT </w:instrText>
        </w:r>
        <w:r>
          <w:fldChar w:fldCharType="separate"/>
        </w:r>
        <w:r>
          <w:t xml:space="preserve">Figure </w:t>
        </w:r>
        <w:r>
          <w:rPr>
            <w:noProof/>
          </w:rPr>
          <w:t>7</w:t>
        </w:r>
        <w:r>
          <w:t>.8</w:t>
        </w:r>
        <w:r>
          <w:fldChar w:fldCharType="end"/>
        </w:r>
        <w:r>
          <w:t>).</w:t>
        </w:r>
      </w:ins>
    </w:p>
    <w:p w:rsidR="00204899" w:rsidRDefault="00204899" w:rsidP="00204899">
      <w:pPr>
        <w:keepNext/>
        <w:ind w:left="720"/>
        <w:rPr>
          <w:ins w:id="442" w:author="Lopez, Phylroy" w:date="2016-05-03T12:04:00Z"/>
        </w:rPr>
      </w:pPr>
      <w:ins w:id="443" w:author="Lopez, Phylroy" w:date="2016-05-03T12:04:00Z">
        <w:r>
          <w:rPr>
            <w:noProof/>
            <w:lang w:val="en-CA" w:eastAsia="en-CA"/>
          </w:rPr>
          <w:drawing>
            <wp:inline distT="0" distB="0" distL="0" distR="0" wp14:anchorId="5068364A" wp14:editId="48F79FF5">
              <wp:extent cx="5065776" cy="2743200"/>
              <wp:effectExtent l="0" t="0" r="190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5065776" cy="2743200"/>
                      </a:xfrm>
                      <a:prstGeom prst="rect">
                        <a:avLst/>
                      </a:prstGeom>
                    </pic:spPr>
                  </pic:pic>
                </a:graphicData>
              </a:graphic>
            </wp:inline>
          </w:drawing>
        </w:r>
      </w:ins>
    </w:p>
    <w:p w:rsidR="00204899" w:rsidRDefault="00204899" w:rsidP="00204899">
      <w:pPr>
        <w:pStyle w:val="Caption"/>
        <w:ind w:firstLine="720"/>
        <w:rPr>
          <w:ins w:id="444" w:author="Lopez, Phylroy" w:date="2016-05-03T12:04:00Z"/>
        </w:rPr>
      </w:pPr>
      <w:proofErr w:type="gramStart"/>
      <w:ins w:id="445" w:author="Lopez, Phylroy" w:date="2016-05-03T12:04:00Z">
        <w:r>
          <w:t xml:space="preserve">Figure </w:t>
        </w:r>
        <w:r>
          <w:fldChar w:fldCharType="begin"/>
        </w:r>
        <w:r>
          <w:instrText xml:space="preserve"> STYLEREF 1 \s </w:instrText>
        </w:r>
        <w:r>
          <w:fldChar w:fldCharType="separate"/>
        </w:r>
        <w:r>
          <w:rPr>
            <w:noProof/>
          </w:rPr>
          <w:t>7</w:t>
        </w:r>
        <w:r>
          <w:rPr>
            <w:noProof/>
          </w:rPr>
          <w:fldChar w:fldCharType="end"/>
        </w:r>
        <w:r>
          <w:t>.</w:t>
        </w:r>
        <w:proofErr w:type="gramEnd"/>
        <w:r>
          <w:fldChar w:fldCharType="begin"/>
        </w:r>
        <w:r>
          <w:instrText xml:space="preserve"> SEQ Figure \* ARABIC \s 1 </w:instrText>
        </w:r>
        <w:r>
          <w:fldChar w:fldCharType="separate"/>
        </w:r>
        <w:r>
          <w:rPr>
            <w:noProof/>
          </w:rPr>
          <w:t>7</w:t>
        </w:r>
        <w:r>
          <w:fldChar w:fldCharType="end"/>
        </w:r>
        <w:r>
          <w:t xml:space="preserve"> - S</w:t>
        </w:r>
        <w:r w:rsidRPr="00C3731E">
          <w:t xml:space="preserve">imulation results with </w:t>
        </w:r>
        <w:r>
          <w:t>adjusted inputs</w:t>
        </w:r>
      </w:ins>
    </w:p>
    <w:p w:rsidR="00204899" w:rsidRDefault="00204899" w:rsidP="00204899">
      <w:pPr>
        <w:pStyle w:val="Caption"/>
        <w:ind w:firstLine="720"/>
        <w:rPr>
          <w:ins w:id="446" w:author="Lopez, Phylroy" w:date="2016-05-03T12:04:00Z"/>
        </w:rPr>
      </w:pPr>
      <w:ins w:id="447" w:author="Lopez, Phylroy" w:date="2016-05-03T12:04:00Z">
        <w:r>
          <w:rPr>
            <w:noProof/>
            <w:lang w:val="en-CA" w:eastAsia="en-CA"/>
          </w:rPr>
          <w:drawing>
            <wp:inline distT="0" distB="0" distL="0" distR="0" wp14:anchorId="6F8E9BD9" wp14:editId="4CFDC19A">
              <wp:extent cx="2251495" cy="2769080"/>
              <wp:effectExtent l="19050" t="19050" r="15875" b="1270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srcRect r="64031" b="18320"/>
                      <a:stretch/>
                    </pic:blipFill>
                    <pic:spPr bwMode="auto">
                      <a:xfrm>
                        <a:off x="0" y="0"/>
                        <a:ext cx="2252985" cy="2770913"/>
                      </a:xfrm>
                      <a:prstGeom prst="rect">
                        <a:avLst/>
                      </a:prstGeom>
                      <a:ln w="3175">
                        <a:solidFill>
                          <a:schemeClr val="bg1"/>
                        </a:solidFill>
                      </a:ln>
                      <a:extLst>
                        <a:ext uri="{53640926-AAD7-44D8-BBD7-CCE9431645EC}">
                          <a14:shadowObscured xmlns:a14="http://schemas.microsoft.com/office/drawing/2010/main"/>
                        </a:ext>
                      </a:extLst>
                    </pic:spPr>
                  </pic:pic>
                </a:graphicData>
              </a:graphic>
            </wp:inline>
          </w:drawing>
        </w:r>
        <w:r>
          <w:rPr>
            <w:noProof/>
          </w:rPr>
          <w:t xml:space="preserve">  </w:t>
        </w:r>
        <w:r>
          <w:rPr>
            <w:noProof/>
            <w:lang w:val="en-CA" w:eastAsia="en-CA"/>
          </w:rPr>
          <w:drawing>
            <wp:inline distT="0" distB="0" distL="0" distR="0" wp14:anchorId="3DF90ED5" wp14:editId="16BACBB6">
              <wp:extent cx="1742536" cy="2165230"/>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srcRect l="4686" t="12723" r="67476" b="23410"/>
                      <a:stretch/>
                    </pic:blipFill>
                    <pic:spPr bwMode="auto">
                      <a:xfrm>
                        <a:off x="0" y="0"/>
                        <a:ext cx="1743689" cy="216666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lang w:val="en-CA" w:eastAsia="en-CA"/>
          </w:rPr>
          <w:drawing>
            <wp:inline distT="0" distB="0" distL="0" distR="0" wp14:anchorId="1725BFCA" wp14:editId="1E3B647A">
              <wp:extent cx="1742535" cy="190643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srcRect l="4272" t="23919" r="67890" b="19847"/>
                      <a:stretch/>
                    </pic:blipFill>
                    <pic:spPr bwMode="auto">
                      <a:xfrm>
                        <a:off x="0" y="0"/>
                        <a:ext cx="1743689" cy="1907701"/>
                      </a:xfrm>
                      <a:prstGeom prst="rect">
                        <a:avLst/>
                      </a:prstGeom>
                      <a:ln>
                        <a:noFill/>
                      </a:ln>
                      <a:extLst>
                        <a:ext uri="{53640926-AAD7-44D8-BBD7-CCE9431645EC}">
                          <a14:shadowObscured xmlns:a14="http://schemas.microsoft.com/office/drawing/2010/main"/>
                        </a:ext>
                      </a:extLst>
                    </pic:spPr>
                  </pic:pic>
                </a:graphicData>
              </a:graphic>
            </wp:inline>
          </w:drawing>
        </w:r>
      </w:ins>
    </w:p>
    <w:p w:rsidR="00204899" w:rsidRDefault="00204899" w:rsidP="00204899">
      <w:pPr>
        <w:pStyle w:val="Caption"/>
        <w:ind w:firstLine="720"/>
        <w:rPr>
          <w:ins w:id="448" w:author="Lopez, Phylroy" w:date="2016-05-03T12:04:00Z"/>
        </w:rPr>
      </w:pPr>
      <w:proofErr w:type="gramStart"/>
      <w:ins w:id="449" w:author="Lopez, Phylroy" w:date="2016-05-03T12:04:00Z">
        <w:r>
          <w:t xml:space="preserve">Figure </w:t>
        </w:r>
        <w:r>
          <w:fldChar w:fldCharType="begin"/>
        </w:r>
        <w:r>
          <w:instrText xml:space="preserve"> STYLEREF 1 \s </w:instrText>
        </w:r>
        <w:r>
          <w:fldChar w:fldCharType="separate"/>
        </w:r>
        <w:r>
          <w:rPr>
            <w:noProof/>
          </w:rPr>
          <w:t>7</w:t>
        </w:r>
        <w:r>
          <w:rPr>
            <w:noProof/>
          </w:rPr>
          <w:fldChar w:fldCharType="end"/>
        </w:r>
        <w:r>
          <w:t>.</w:t>
        </w:r>
        <w:proofErr w:type="gramEnd"/>
        <w:r>
          <w:fldChar w:fldCharType="begin"/>
        </w:r>
        <w:r>
          <w:instrText xml:space="preserve"> SEQ Figure \* ARABIC \s 1 </w:instrText>
        </w:r>
        <w:r>
          <w:fldChar w:fldCharType="separate"/>
        </w:r>
        <w:r>
          <w:rPr>
            <w:noProof/>
          </w:rPr>
          <w:t>8</w:t>
        </w:r>
        <w:r>
          <w:fldChar w:fldCharType="end"/>
        </w:r>
        <w:r>
          <w:t xml:space="preserve"> - A</w:t>
        </w:r>
        <w:r w:rsidRPr="00C3447F">
          <w:t xml:space="preserve">nnual summary results with </w:t>
        </w:r>
        <w:r>
          <w:t xml:space="preserve">adjusted inputs (EUI 91.44 </w:t>
        </w:r>
        <w:proofErr w:type="spellStart"/>
        <w:r>
          <w:t>kBtu</w:t>
        </w:r>
        <w:proofErr w:type="spellEnd"/>
        <w:r>
          <w:t>/ft2)</w:t>
        </w:r>
      </w:ins>
    </w:p>
    <w:p w:rsidR="00204899" w:rsidRDefault="00204899" w:rsidP="00204899">
      <w:pPr>
        <w:pStyle w:val="Caption"/>
        <w:ind w:firstLine="720"/>
        <w:rPr>
          <w:ins w:id="450" w:author="Lopez, Phylroy" w:date="2016-05-03T12:04:00Z"/>
        </w:rPr>
      </w:pPr>
      <w:ins w:id="451" w:author="Lopez, Phylroy" w:date="2016-05-03T12:04:00Z">
        <w:r>
          <w:rPr>
            <w:noProof/>
            <w:lang w:val="en-CA" w:eastAsia="en-CA"/>
          </w:rPr>
          <mc:AlternateContent>
            <mc:Choice Requires="wps">
              <w:drawing>
                <wp:inline distT="0" distB="0" distL="0" distR="0" wp14:anchorId="0C18648A" wp14:editId="1ED5A9C6">
                  <wp:extent cx="5041265" cy="1061085"/>
                  <wp:effectExtent l="9525" t="9525" r="16510" b="24765"/>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265" cy="106108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204899">
                              <w:r w:rsidRPr="00BE5979">
                                <w:t>Tip</w:t>
                              </w:r>
                              <w:r>
                                <w:t>:</w:t>
                              </w:r>
                              <w:r w:rsidRPr="00BE5979">
                                <w:t xml:space="preserve"> </w:t>
                              </w:r>
                              <w:r w:rsidRPr="006B0796">
                                <w:t xml:space="preserve">The </w:t>
                              </w:r>
                              <w:proofErr w:type="spellStart"/>
                              <w:r w:rsidRPr="006B0796">
                                <w:t>OpenStudio</w:t>
                              </w:r>
                              <w:proofErr w:type="spellEnd"/>
                              <w:r w:rsidRPr="006B0796">
                                <w:t xml:space="preserve"> </w:t>
                              </w:r>
                              <w:proofErr w:type="spellStart"/>
                              <w:r w:rsidRPr="006B0796">
                                <w:t>SketchUp</w:t>
                              </w:r>
                              <w:proofErr w:type="spellEnd"/>
                              <w:r w:rsidRPr="006B0796">
                                <w:t xml:space="preserve"> Plug</w:t>
                              </w:r>
                              <w:r>
                                <w:t>-</w:t>
                              </w:r>
                              <w:r w:rsidRPr="006B0796">
                                <w:t xml:space="preserve">in and the </w:t>
                              </w:r>
                              <w:proofErr w:type="spellStart"/>
                              <w:r w:rsidRPr="006B0796">
                                <w:t>OpenStudio</w:t>
                              </w:r>
                              <w:proofErr w:type="spellEnd"/>
                              <w:r w:rsidRPr="006B0796">
                                <w:t xml:space="preserve"> application use the same file format. As a result</w:t>
                              </w:r>
                              <w:r>
                                <w:t>,</w:t>
                              </w:r>
                              <w:r w:rsidRPr="006B0796">
                                <w:t xml:space="preserve"> you can go back and forth between applications</w:t>
                              </w:r>
                              <w:r>
                                <w:t>,</w:t>
                              </w:r>
                              <w:r w:rsidRPr="006B0796">
                                <w:t xml:space="preserve"> but you must first save</w:t>
                              </w:r>
                              <w:r>
                                <w:t xml:space="preserve"> your model</w:t>
                              </w:r>
                              <w:r w:rsidRPr="006B0796">
                                <w:t xml:space="preserve"> in one app</w:t>
                              </w:r>
                              <w:r>
                                <w:t>lication</w:t>
                              </w:r>
                              <w:r w:rsidRPr="006B0796">
                                <w:t xml:space="preserve"> and then reload or open it in the other. There </w:t>
                              </w:r>
                              <w:r>
                                <w:t>is no</w:t>
                              </w:r>
                              <w:r w:rsidRPr="006B0796">
                                <w:t xml:space="preserve"> live link. Making changes in both and then saving both will </w:t>
                              </w:r>
                              <w:r>
                                <w:t>cause</w:t>
                              </w:r>
                              <w:r w:rsidRPr="006B0796">
                                <w:t xml:space="preserve"> data from one </w:t>
                              </w:r>
                              <w:r>
                                <w:t xml:space="preserve">to </w:t>
                              </w:r>
                              <w:r w:rsidRPr="006B0796">
                                <w:t>overwrit</w:t>
                              </w:r>
                              <w:r>
                                <w:t>e</w:t>
                              </w:r>
                              <w:r w:rsidRPr="006B0796">
                                <w:t xml:space="preserve"> the other</w:t>
                              </w:r>
                              <w:r>
                                <w:t>.</w:t>
                              </w:r>
                            </w:p>
                            <w:p w:rsidR="00204899" w:rsidRPr="006B0796" w:rsidRDefault="00204899" w:rsidP="00204899">
                              <w:pPr>
                                <w:rPr>
                                  <w:i/>
                                  <w:color w:val="943634" w:themeColor="accent2" w:themeShade="BF"/>
                                </w:rPr>
                              </w:pPr>
                            </w:p>
                            <w:p w:rsidR="00204899" w:rsidRPr="006B0796" w:rsidRDefault="00204899" w:rsidP="00204899"/>
                            <w:p w:rsidR="00204899" w:rsidRPr="00BE5979" w:rsidRDefault="00204899" w:rsidP="00204899"/>
                          </w:txbxContent>
                        </wps:txbx>
                        <wps:bodyPr rot="0" vert="horz" wrap="square" lIns="91440" tIns="45720" rIns="91440" bIns="45720" anchor="t" anchorCtr="0" upright="1">
                          <a:noAutofit/>
                        </wps:bodyPr>
                      </wps:wsp>
                    </a:graphicData>
                  </a:graphic>
                </wp:inline>
              </w:drawing>
            </mc:Choice>
            <mc:Fallback>
              <w:pict>
                <v:shape id="Text Box 2" o:spid="_x0000_s1054" type="#_x0000_t202" style="width:396.95pt;height:8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" fillcolor="#d6e3bc [1302]" strokecolor="#c2d69b [1942]" strokeweight="1pt">
                  <v:fill color2="#d6e3bc" focus="100%" type="gradient"/>
                  <v:shadow on="t" color="#4e6128 [1606]" opacity=".5" offset="1pt"/>
                  <v:textbox>
                    <w:txbxContent>
                      <w:p w:rsidR="00204899" w:rsidRPr="006B0796" w:rsidRDefault="00204899" w:rsidP="00204899">
                        <w:r w:rsidRPr="00BE5979">
                          <w:t>Tip</w:t>
                        </w:r>
                        <w:r>
                          <w:t>:</w:t>
                        </w:r>
                        <w:r w:rsidRPr="00BE5979">
                          <w:t xml:space="preserve"> </w:t>
                        </w:r>
                        <w:r w:rsidRPr="006B0796">
                          <w:t xml:space="preserve">The </w:t>
                        </w:r>
                        <w:proofErr w:type="spellStart"/>
                        <w:r w:rsidRPr="006B0796">
                          <w:t>OpenStudio</w:t>
                        </w:r>
                        <w:proofErr w:type="spellEnd"/>
                        <w:r w:rsidRPr="006B0796">
                          <w:t xml:space="preserve"> </w:t>
                        </w:r>
                        <w:proofErr w:type="spellStart"/>
                        <w:r w:rsidRPr="006B0796">
                          <w:t>SketchUp</w:t>
                        </w:r>
                        <w:proofErr w:type="spellEnd"/>
                        <w:r w:rsidRPr="006B0796">
                          <w:t xml:space="preserve"> Plug</w:t>
                        </w:r>
                        <w:r>
                          <w:t>-</w:t>
                        </w:r>
                        <w:r w:rsidRPr="006B0796">
                          <w:t xml:space="preserve">in and the </w:t>
                        </w:r>
                        <w:proofErr w:type="spellStart"/>
                        <w:r w:rsidRPr="006B0796">
                          <w:t>OpenStudio</w:t>
                        </w:r>
                        <w:proofErr w:type="spellEnd"/>
                        <w:r w:rsidRPr="006B0796">
                          <w:t xml:space="preserve"> application use the same file format. As a result</w:t>
                        </w:r>
                        <w:r>
                          <w:t>,</w:t>
                        </w:r>
                        <w:r w:rsidRPr="006B0796">
                          <w:t xml:space="preserve"> you can go back and forth between applications</w:t>
                        </w:r>
                        <w:r>
                          <w:t>,</w:t>
                        </w:r>
                        <w:r w:rsidRPr="006B0796">
                          <w:t xml:space="preserve"> but you must first save</w:t>
                        </w:r>
                        <w:r>
                          <w:t xml:space="preserve"> your model</w:t>
                        </w:r>
                        <w:r w:rsidRPr="006B0796">
                          <w:t xml:space="preserve"> in one app</w:t>
                        </w:r>
                        <w:r>
                          <w:t>lication</w:t>
                        </w:r>
                        <w:r w:rsidRPr="006B0796">
                          <w:t xml:space="preserve"> and then reload or open it in the other. There </w:t>
                        </w:r>
                        <w:r>
                          <w:t>is no</w:t>
                        </w:r>
                        <w:r w:rsidRPr="006B0796">
                          <w:t xml:space="preserve"> live link. Making changes in both and then saving both will </w:t>
                        </w:r>
                        <w:r>
                          <w:t>cause</w:t>
                        </w:r>
                        <w:r w:rsidRPr="006B0796">
                          <w:t xml:space="preserve"> data from one </w:t>
                        </w:r>
                        <w:r>
                          <w:t xml:space="preserve">to </w:t>
                        </w:r>
                        <w:r w:rsidRPr="006B0796">
                          <w:t>overwrit</w:t>
                        </w:r>
                        <w:r>
                          <w:t>e</w:t>
                        </w:r>
                        <w:r w:rsidRPr="006B0796">
                          <w:t xml:space="preserve"> the other</w:t>
                        </w:r>
                        <w:r>
                          <w:t>.</w:t>
                        </w:r>
                      </w:p>
                      <w:p w:rsidR="00204899" w:rsidRPr="006B0796" w:rsidRDefault="00204899" w:rsidP="00204899">
                        <w:pPr>
                          <w:rPr>
                            <w:i/>
                            <w:color w:val="943634" w:themeColor="accent2" w:themeShade="BF"/>
                          </w:rPr>
                        </w:pPr>
                      </w:p>
                      <w:p w:rsidR="00204899" w:rsidRPr="006B0796" w:rsidRDefault="00204899" w:rsidP="00204899"/>
                      <w:p w:rsidR="00204899" w:rsidRPr="00BE5979" w:rsidRDefault="00204899" w:rsidP="00204899"/>
                    </w:txbxContent>
                  </v:textbox>
                  <w10:anchorlock/>
                </v:shape>
              </w:pict>
            </mc:Fallback>
          </mc:AlternateContent>
        </w:r>
      </w:ins>
    </w:p>
    <w:p w:rsidR="00204899" w:rsidRDefault="00204899" w:rsidP="00204899">
      <w:pPr>
        <w:ind w:left="1080"/>
        <w:rPr>
          <w:ins w:id="452" w:author="Lopez, Phylroy" w:date="2016-05-03T12:04:00Z"/>
          <w:i/>
        </w:rPr>
      </w:pPr>
    </w:p>
    <w:p w:rsidR="00204899" w:rsidRDefault="00204899" w:rsidP="00204899">
      <w:pPr>
        <w:jc w:val="both"/>
        <w:rPr>
          <w:rFonts w:eastAsiaTheme="majorEastAsia" w:cstheme="majorBidi"/>
          <w:b/>
          <w:bCs/>
          <w:sz w:val="24"/>
          <w:szCs w:val="28"/>
        </w:rPr>
        <w:pPrChange w:id="453" w:author="Lopez, Phylroy" w:date="2016-05-03T12:03:00Z">
          <w:pPr/>
        </w:pPrChange>
      </w:pPr>
    </w:p>
    <w:p w:rsidR="005509B4" w:rsidRPr="00FA537D" w:rsidDel="00204899" w:rsidRDefault="005509B4" w:rsidP="00753698">
      <w:pPr>
        <w:pStyle w:val="Heading1"/>
        <w:rPr>
          <w:del w:id="454" w:author="Lopez, Phylroy" w:date="2016-05-03T11:56:00Z"/>
        </w:rPr>
      </w:pPr>
      <w:bookmarkStart w:id="455" w:name="_Ref387042262"/>
      <w:bookmarkStart w:id="456" w:name="_Toc387046118"/>
      <w:del w:id="457" w:author="Lopez, Phylroy" w:date="2016-05-03T11:56:00Z">
        <w:r w:rsidDel="00204899">
          <w:lastRenderedPageBreak/>
          <w:delText>Adjust Internal Load and Default Construction Values</w:delText>
        </w:r>
        <w:bookmarkEnd w:id="67"/>
        <w:bookmarkEnd w:id="68"/>
        <w:bookmarkEnd w:id="455"/>
        <w:bookmarkEnd w:id="456"/>
        <w:r w:rsidR="00F4719A" w:rsidDel="00204899">
          <w:br/>
        </w:r>
      </w:del>
    </w:p>
    <w:p w:rsidR="005509B4" w:rsidDel="00204899" w:rsidRDefault="005509B4" w:rsidP="007328D7">
      <w:pPr>
        <w:pStyle w:val="ListParagraph"/>
        <w:numPr>
          <w:ilvl w:val="1"/>
          <w:numId w:val="16"/>
        </w:numPr>
        <w:rPr>
          <w:del w:id="458" w:author="Lopez, Phylroy" w:date="2016-05-03T11:56:00Z"/>
        </w:rPr>
      </w:pPr>
      <w:del w:id="459" w:author="Lopez, Phylroy" w:date="2016-05-03T11:56:00Z">
        <w:r w:rsidDel="00204899">
          <w:delText xml:space="preserve">Investigate the model using the “Facility” tab. </w:delText>
        </w:r>
      </w:del>
    </w:p>
    <w:p w:rsidR="005509B4" w:rsidDel="00204899" w:rsidRDefault="005509B4" w:rsidP="007328D7">
      <w:pPr>
        <w:pStyle w:val="ListParagraph"/>
        <w:numPr>
          <w:ilvl w:val="2"/>
          <w:numId w:val="16"/>
        </w:numPr>
        <w:rPr>
          <w:del w:id="460" w:author="Lopez, Phylroy" w:date="2016-05-03T11:56:00Z"/>
        </w:rPr>
      </w:pPr>
      <w:del w:id="461" w:author="Lopez, Phylroy" w:date="2016-05-03T11:56:00Z">
        <w:r w:rsidDel="00204899">
          <w:delText xml:space="preserve">Select the “Facility” tab and sort by thermal zone. </w:delText>
        </w:r>
        <w:r w:rsidDel="00204899">
          <w:rPr>
            <w:noProof/>
            <w:lang w:val="en-CA" w:eastAsia="en-CA"/>
          </w:rPr>
          <w:drawing>
            <wp:inline distT="0" distB="0" distL="0" distR="0" wp14:anchorId="5A782508" wp14:editId="4E31817E">
              <wp:extent cx="212271" cy="228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_building_tab.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2271" cy="228600"/>
                      </a:xfrm>
                      <a:prstGeom prst="rect">
                        <a:avLst/>
                      </a:prstGeom>
                    </pic:spPr>
                  </pic:pic>
                </a:graphicData>
              </a:graphic>
            </wp:inline>
          </w:drawing>
        </w:r>
      </w:del>
    </w:p>
    <w:p w:rsidR="005509B4" w:rsidDel="00204899" w:rsidRDefault="005509B4" w:rsidP="007328D7">
      <w:pPr>
        <w:pStyle w:val="ListParagraph"/>
        <w:numPr>
          <w:ilvl w:val="2"/>
          <w:numId w:val="16"/>
        </w:numPr>
        <w:rPr>
          <w:del w:id="462" w:author="Lopez, Phylroy" w:date="2016-05-03T11:56:00Z"/>
        </w:rPr>
      </w:pPr>
      <w:del w:id="463" w:author="Lopez, Phylroy" w:date="2016-05-03T11:56:00Z">
        <w:r w:rsidDel="00204899">
          <w:delText>Open the “My Model” tab in the right pane and find “Space Types”.</w:delText>
        </w:r>
      </w:del>
    </w:p>
    <w:p w:rsidR="005509B4" w:rsidDel="00204899" w:rsidRDefault="005509B4" w:rsidP="00D414DE">
      <w:pPr>
        <w:pStyle w:val="ListParagraph"/>
        <w:numPr>
          <w:ilvl w:val="3"/>
          <w:numId w:val="16"/>
        </w:numPr>
        <w:rPr>
          <w:del w:id="464" w:author="Lopez, Phylroy" w:date="2016-05-03T11:56:00Z"/>
        </w:rPr>
      </w:pPr>
      <w:del w:id="465" w:author="Lopez, Phylroy" w:date="2016-05-03T11:56:00Z">
        <w:r w:rsidDel="00204899">
          <w:delText>Find the space type named “</w:delText>
        </w:r>
        <w:r w:rsidR="00D414DE" w:rsidRPr="00D414DE" w:rsidDel="00204899">
          <w:delText>DOE Ref 1980-2004 - LrgHotel - GuestRoom</w:delText>
        </w:r>
        <w:r w:rsidDel="00204899">
          <w:delText>” and drag it into the “SpaceType” drop zone for the building.</w:delText>
        </w:r>
      </w:del>
    </w:p>
    <w:p w:rsidR="005509B4" w:rsidDel="00204899" w:rsidRDefault="005509B4" w:rsidP="007328D7">
      <w:pPr>
        <w:pStyle w:val="ListParagraph"/>
        <w:numPr>
          <w:ilvl w:val="2"/>
          <w:numId w:val="16"/>
        </w:numPr>
        <w:rPr>
          <w:del w:id="466" w:author="Lopez, Phylroy" w:date="2016-05-03T11:56:00Z"/>
        </w:rPr>
      </w:pPr>
      <w:del w:id="467" w:author="Lopez, Phylroy" w:date="2016-05-03T11:56:00Z">
        <w:r w:rsidDel="00204899">
          <w:delText>Find the “Default Construction Sets” section in “My Model”.</w:delText>
        </w:r>
      </w:del>
    </w:p>
    <w:p w:rsidR="005509B4" w:rsidDel="00204899" w:rsidRDefault="005509B4" w:rsidP="00D414DE">
      <w:pPr>
        <w:pStyle w:val="ListParagraph"/>
        <w:numPr>
          <w:ilvl w:val="3"/>
          <w:numId w:val="16"/>
        </w:numPr>
        <w:rPr>
          <w:del w:id="468" w:author="Lopez, Phylroy" w:date="2016-05-03T11:56:00Z"/>
        </w:rPr>
      </w:pPr>
      <w:del w:id="469" w:author="Lopez, Phylroy" w:date="2016-05-03T11:56:00Z">
        <w:r w:rsidDel="00204899">
          <w:delText>Find the set named “</w:delText>
        </w:r>
        <w:r w:rsidR="00D414DE" w:rsidRPr="00D414DE" w:rsidDel="00204899">
          <w:delText>DOE Ref 1980-2004 - CZ5b - LrgHotel</w:delText>
        </w:r>
        <w:r w:rsidDel="00204899">
          <w:delText>” and drag it into the “Default Construction Set” drop zone for the building.</w:delText>
        </w:r>
      </w:del>
    </w:p>
    <w:p w:rsidR="005509B4" w:rsidDel="00204899" w:rsidRDefault="005509B4" w:rsidP="007328D7">
      <w:pPr>
        <w:pStyle w:val="ListParagraph"/>
        <w:numPr>
          <w:ilvl w:val="2"/>
          <w:numId w:val="16"/>
        </w:numPr>
        <w:rPr>
          <w:del w:id="470" w:author="Lopez, Phylroy" w:date="2016-05-03T11:56:00Z"/>
        </w:rPr>
      </w:pPr>
      <w:del w:id="471" w:author="Lopez, Phylroy" w:date="2016-05-03T11:56:00Z">
        <w:r w:rsidDel="00204899">
          <w:delText>Expand the tree by clicking on the arrows.</w:delText>
        </w:r>
      </w:del>
    </w:p>
    <w:p w:rsidR="005509B4" w:rsidDel="00204899" w:rsidRDefault="005509B4" w:rsidP="007328D7">
      <w:pPr>
        <w:pStyle w:val="ListParagraph"/>
        <w:numPr>
          <w:ilvl w:val="2"/>
          <w:numId w:val="16"/>
        </w:numPr>
        <w:rPr>
          <w:del w:id="472" w:author="Lopez, Phylroy" w:date="2016-05-03T11:56:00Z"/>
        </w:rPr>
      </w:pPr>
      <w:del w:id="473" w:author="Lopez, Phylroy" w:date="2016-05-03T11:56:00Z">
        <w:r w:rsidDel="00204899">
          <w:delText>Investigate Space Type.</w:delText>
        </w:r>
      </w:del>
    </w:p>
    <w:p w:rsidR="005509B4" w:rsidDel="00204899" w:rsidRDefault="005509B4" w:rsidP="007328D7">
      <w:pPr>
        <w:pStyle w:val="ListParagraph"/>
        <w:numPr>
          <w:ilvl w:val="3"/>
          <w:numId w:val="16"/>
        </w:numPr>
        <w:rPr>
          <w:del w:id="474" w:author="Lopez, Phylroy" w:date="2016-05-03T11:56:00Z"/>
        </w:rPr>
      </w:pPr>
      <w:del w:id="475" w:author="Lopez, Phylroy" w:date="2016-05-03T11:56:00Z">
        <w:r w:rsidDel="00204899">
          <w:delText>Expand “Thermal</w:delText>
        </w:r>
        <w:r w:rsidR="002653BD" w:rsidDel="00204899">
          <w:delText xml:space="preserve"> </w:delText>
        </w:r>
        <w:r w:rsidDel="00204899">
          <w:delText>Zone 1” and select “Space 101”.</w:delText>
        </w:r>
      </w:del>
    </w:p>
    <w:p w:rsidR="005509B4" w:rsidDel="00204899" w:rsidRDefault="005509B4" w:rsidP="007328D7">
      <w:pPr>
        <w:pStyle w:val="ListParagraph"/>
        <w:numPr>
          <w:ilvl w:val="3"/>
          <w:numId w:val="16"/>
        </w:numPr>
        <w:rPr>
          <w:del w:id="476" w:author="Lopez, Phylroy" w:date="2016-05-03T11:56:00Z"/>
        </w:rPr>
      </w:pPr>
      <w:del w:id="477" w:author="Lopez, Phylroy" w:date="2016-05-03T11:56:00Z">
        <w:r w:rsidDel="00204899">
          <w:delText>Look through the objects in the space type. The top contains space attributes; internal loads are at the bottom.</w:delText>
        </w:r>
      </w:del>
    </w:p>
    <w:p w:rsidR="005509B4" w:rsidDel="00204899" w:rsidRDefault="005509B4" w:rsidP="007328D7">
      <w:pPr>
        <w:pStyle w:val="ListParagraph"/>
        <w:numPr>
          <w:ilvl w:val="3"/>
          <w:numId w:val="16"/>
        </w:numPr>
        <w:rPr>
          <w:del w:id="478" w:author="Lopez, Phylroy" w:date="2016-05-03T11:56:00Z"/>
        </w:rPr>
      </w:pPr>
      <w:del w:id="479" w:author="Lopez, Phylroy" w:date="2016-05-03T11:56:00Z">
        <w:r w:rsidDel="00204899">
          <w:delText>This space should have a guest room space type in green text without an “X”. This means that it is inherited from the building. If you scroll to the bottom, you will see people, lights, and equipment instances.</w:delText>
        </w:r>
      </w:del>
    </w:p>
    <w:p w:rsidR="005509B4" w:rsidDel="00204899" w:rsidRDefault="005509B4" w:rsidP="007328D7">
      <w:pPr>
        <w:pStyle w:val="ListParagraph"/>
        <w:numPr>
          <w:ilvl w:val="3"/>
          <w:numId w:val="16"/>
        </w:numPr>
        <w:rPr>
          <w:del w:id="480" w:author="Lopez, Phylroy" w:date="2016-05-03T11:56:00Z"/>
        </w:rPr>
      </w:pPr>
      <w:del w:id="481" w:author="Lopez, Phylroy" w:date="2016-05-03T11:56:00Z">
        <w:r w:rsidDel="00204899">
          <w:delText>Go to the “My Model” tab and browse space types for any laundry or kitchen space type, then drag the object over onto the “Space Type” drop zone for the selected space (</w:delText>
        </w:r>
        <w:r w:rsidR="00AA7161" w:rsidDel="00204899">
          <w:fldChar w:fldCharType="begin"/>
        </w:r>
        <w:r w:rsidR="00AA7161" w:rsidDel="00204899">
          <w:delInstrText xml:space="preserve"> REF _Ref362615147 </w:delInstrText>
        </w:r>
        <w:r w:rsidR="00AA7161" w:rsidDel="00204899">
          <w:fldChar w:fldCharType="separate"/>
        </w:r>
        <w:r w:rsidR="009E08EC" w:rsidDel="00204899">
          <w:delText xml:space="preserve">Figure </w:delText>
        </w:r>
        <w:r w:rsidR="009E08EC" w:rsidDel="00204899">
          <w:rPr>
            <w:noProof/>
          </w:rPr>
          <w:delText>5</w:delText>
        </w:r>
        <w:r w:rsidR="009E08EC" w:rsidDel="00204899">
          <w:delText>.</w:delText>
        </w:r>
        <w:r w:rsidR="009E08EC" w:rsidDel="00204899">
          <w:rPr>
            <w:noProof/>
          </w:rPr>
          <w:delText>1</w:delText>
        </w:r>
        <w:r w:rsidR="00AA7161" w:rsidDel="00204899">
          <w:rPr>
            <w:noProof/>
          </w:rPr>
          <w:fldChar w:fldCharType="end"/>
        </w:r>
        <w:r w:rsidDel="00204899">
          <w:delText>).</w:delText>
        </w:r>
      </w:del>
    </w:p>
    <w:p w:rsidR="00125B81" w:rsidDel="00204899" w:rsidRDefault="00CD1C4E" w:rsidP="0012735D">
      <w:pPr>
        <w:keepNext/>
        <w:jc w:val="center"/>
        <w:rPr>
          <w:del w:id="482" w:author="Lopez, Phylroy" w:date="2016-05-03T11:56:00Z"/>
        </w:rPr>
      </w:pPr>
      <w:del w:id="483" w:author="Lopez, Phylroy" w:date="2016-05-03T11:56:00Z">
        <w:r w:rsidDel="00204899">
          <w:rPr>
            <w:noProof/>
            <w:lang w:val="en-CA" w:eastAsia="en-CA"/>
          </w:rPr>
          <w:drawing>
            <wp:inline distT="0" distB="0" distL="0" distR="0" wp14:anchorId="54D26EF2" wp14:editId="27F72A15">
              <wp:extent cx="4873752" cy="2743200"/>
              <wp:effectExtent l="0" t="0" r="317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873752" cy="2743200"/>
                      </a:xfrm>
                      <a:prstGeom prst="rect">
                        <a:avLst/>
                      </a:prstGeom>
                    </pic:spPr>
                  </pic:pic>
                </a:graphicData>
              </a:graphic>
            </wp:inline>
          </w:drawing>
        </w:r>
      </w:del>
    </w:p>
    <w:p w:rsidR="005509B4" w:rsidDel="00204899" w:rsidRDefault="00125B81" w:rsidP="0012735D">
      <w:pPr>
        <w:pStyle w:val="Caption"/>
        <w:jc w:val="center"/>
        <w:rPr>
          <w:del w:id="484" w:author="Lopez, Phylroy" w:date="2016-05-03T11:56:00Z"/>
        </w:rPr>
      </w:pPr>
      <w:bookmarkStart w:id="485" w:name="_Ref362615147"/>
      <w:del w:id="486" w:author="Lopez, Phylroy" w:date="2016-05-03T11:56:00Z">
        <w:r w:rsidDel="00204899">
          <w:delText xml:space="preserve">Figure </w:delText>
        </w:r>
        <w:r w:rsidR="00AA7161" w:rsidDel="00204899">
          <w:fldChar w:fldCharType="begin"/>
        </w:r>
        <w:r w:rsidR="00AA7161" w:rsidDel="00204899">
          <w:delInstrText xml:space="preserve"> STYLEREF 1 \s </w:delInstrText>
        </w:r>
        <w:r w:rsidR="00AA7161" w:rsidDel="00204899">
          <w:fldChar w:fldCharType="separate"/>
        </w:r>
        <w:r w:rsidR="000D14ED" w:rsidDel="00204899">
          <w:rPr>
            <w:noProof/>
          </w:rPr>
          <w:delText>5</w:delText>
        </w:r>
        <w:r w:rsidR="00AA7161" w:rsidDel="00204899">
          <w:rPr>
            <w:noProof/>
          </w:rPr>
          <w:fldChar w:fldCharType="end"/>
        </w:r>
        <w:r w:rsidR="00454528" w:rsidDel="00204899">
          <w:delText>.</w:delText>
        </w:r>
        <w:r w:rsidR="00454528" w:rsidDel="00204899">
          <w:fldChar w:fldCharType="begin"/>
        </w:r>
        <w:r w:rsidR="00454528" w:rsidDel="00204899">
          <w:delInstrText xml:space="preserve"> SEQ Figure \* ARABIC \s 1 </w:delInstrText>
        </w:r>
        <w:r w:rsidR="00454528" w:rsidDel="00204899">
          <w:fldChar w:fldCharType="separate"/>
        </w:r>
        <w:r w:rsidR="000D14ED" w:rsidDel="00204899">
          <w:rPr>
            <w:noProof/>
          </w:rPr>
          <w:delText>1</w:delText>
        </w:r>
        <w:r w:rsidR="00454528" w:rsidDel="00204899">
          <w:fldChar w:fldCharType="end"/>
        </w:r>
        <w:bookmarkEnd w:id="485"/>
        <w:r w:rsidDel="00204899">
          <w:delText xml:space="preserve"> </w:delText>
        </w:r>
        <w:r w:rsidRPr="004A513F" w:rsidDel="00204899">
          <w:delText xml:space="preserve">– </w:delText>
        </w:r>
        <w:r w:rsidR="006B761E" w:rsidDel="00204899">
          <w:delText>Assigning</w:delText>
        </w:r>
        <w:r w:rsidRPr="004A513F" w:rsidDel="00204899">
          <w:delText xml:space="preserve"> a space type to </w:delText>
        </w:r>
        <w:r w:rsidR="006B761E" w:rsidDel="00204899">
          <w:delText xml:space="preserve">a </w:delText>
        </w:r>
        <w:r w:rsidRPr="004A513F" w:rsidDel="00204899">
          <w:delText>space in the facility tab</w:delText>
        </w:r>
      </w:del>
    </w:p>
    <w:p w:rsidR="005509B4" w:rsidDel="00204899" w:rsidRDefault="005509B4" w:rsidP="007328D7">
      <w:pPr>
        <w:pStyle w:val="ListParagraph"/>
        <w:numPr>
          <w:ilvl w:val="3"/>
          <w:numId w:val="16"/>
        </w:numPr>
        <w:rPr>
          <w:del w:id="487" w:author="Lopez, Phylroy" w:date="2016-05-03T11:56:00Z"/>
        </w:rPr>
      </w:pPr>
      <w:del w:id="488" w:author="Lopez, Phylroy" w:date="2016-05-03T11:56:00Z">
        <w:r w:rsidDel="00204899">
          <w:delText>The text on the “Space Type” drop zone should now be black and an “X” will let you know it is not inherited.</w:delText>
        </w:r>
      </w:del>
    </w:p>
    <w:p w:rsidR="005509B4" w:rsidDel="00204899" w:rsidRDefault="005509B4" w:rsidP="007328D7">
      <w:pPr>
        <w:pStyle w:val="ListParagraph"/>
        <w:numPr>
          <w:ilvl w:val="3"/>
          <w:numId w:val="16"/>
        </w:numPr>
        <w:rPr>
          <w:del w:id="489" w:author="Lopez, Phylroy" w:date="2016-05-03T11:56:00Z"/>
        </w:rPr>
      </w:pPr>
      <w:del w:id="490" w:author="Lopez, Phylroy" w:date="2016-05-03T11:56:00Z">
        <w:r w:rsidDel="00204899">
          <w:delText>If you scroll down, you will notice that all the loads have changed and a gas load has been added.</w:delText>
        </w:r>
      </w:del>
    </w:p>
    <w:p w:rsidR="005509B4" w:rsidDel="00204899" w:rsidRDefault="005509B4" w:rsidP="007328D7">
      <w:pPr>
        <w:pStyle w:val="ListParagraph"/>
        <w:numPr>
          <w:ilvl w:val="3"/>
          <w:numId w:val="16"/>
        </w:numPr>
        <w:rPr>
          <w:del w:id="491" w:author="Lopez, Phylroy" w:date="2016-05-03T11:56:00Z"/>
        </w:rPr>
      </w:pPr>
      <w:del w:id="492" w:author="Lopez, Phylroy" w:date="2016-05-03T11:56:00Z">
        <w:r w:rsidDel="00204899">
          <w:delText>Now return to the “Space Type” drop zone, click the “X”, and you will see the large hotel guest room space type. The loads will return to their original values.</w:delText>
        </w:r>
      </w:del>
    </w:p>
    <w:p w:rsidR="005509B4" w:rsidDel="00204899" w:rsidRDefault="005509B4" w:rsidP="006B761E">
      <w:pPr>
        <w:jc w:val="center"/>
        <w:rPr>
          <w:del w:id="493" w:author="Lopez, Phylroy" w:date="2016-05-03T11:56:00Z"/>
        </w:rPr>
      </w:pPr>
      <w:del w:id="494" w:author="Lopez, Phylroy" w:date="2016-05-03T11:56:00Z">
        <w:r w:rsidDel="00204899">
          <w:rPr>
            <w:noProof/>
            <w:lang w:val="en-CA" w:eastAsia="en-CA"/>
          </w:rPr>
          <w:lastRenderedPageBreak/>
          <mc:AlternateContent>
            <mc:Choice Requires="wps">
              <w:drawing>
                <wp:inline distT="0" distB="0" distL="0" distR="0" wp14:anchorId="3BF4EBA4" wp14:editId="3E00CC91">
                  <wp:extent cx="5029200" cy="447675"/>
                  <wp:effectExtent l="9525" t="10160" r="9525" b="27940"/>
                  <wp:docPr id="111"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4767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5509B4">
                              <w:r w:rsidRPr="00BE5979">
                                <w:t>Tip</w:t>
                              </w:r>
                              <w:r>
                                <w:t>:</w:t>
                              </w:r>
                              <w:r w:rsidRPr="00BE5979">
                                <w:t xml:space="preserve"> </w:t>
                              </w:r>
                              <w:r w:rsidRPr="006B0796">
                                <w:t xml:space="preserve">The “Add New Load” drop zone at the bottom of a space allows you to add loads to a space beyond what it inherits from its space type. </w:t>
                              </w:r>
                            </w:p>
                            <w:p w:rsidR="00204899" w:rsidRPr="00BE5979" w:rsidRDefault="00204899" w:rsidP="005509B4"/>
                          </w:txbxContent>
                        </wps:txbx>
                        <wps:bodyPr rot="0" vert="horz" wrap="square" lIns="91440" tIns="45720" rIns="91440" bIns="45720" anchor="t" anchorCtr="0" upright="1">
                          <a:noAutofit/>
                        </wps:bodyPr>
                      </wps:wsp>
                    </a:graphicData>
                  </a:graphic>
                </wp:inline>
              </w:drawing>
            </mc:Choice>
            <mc:Fallback>
              <w:pict>
                <v:shape id="Text Box 33" o:spid="_x0000_s1055" type="#_x0000_t202" style="width:396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" fillcolor="#d6e3bc [1302]" strokecolor="#c2d69b [1942]" strokeweight="1pt">
                  <v:fill color2="#d6e3bc" focus="100%" type="gradient"/>
                  <v:shadow on="t" color="#4e6128 [1606]" opacity=".5" offset="1pt"/>
                  <v:textbox>
                    <w:txbxContent>
                      <w:p w:rsidR="00204899" w:rsidRPr="006B0796" w:rsidRDefault="00204899" w:rsidP="005509B4">
                        <w:r w:rsidRPr="00BE5979">
                          <w:t>Tip</w:t>
                        </w:r>
                        <w:r>
                          <w:t>:</w:t>
                        </w:r>
                        <w:r w:rsidRPr="00BE5979">
                          <w:t xml:space="preserve"> </w:t>
                        </w:r>
                        <w:r w:rsidRPr="006B0796">
                          <w:t xml:space="preserve">The “Add New Load” drop zone at the bottom of a space allows you to add loads to a space beyond what it inherits from its space type. </w:t>
                        </w:r>
                      </w:p>
                      <w:p w:rsidR="00204899" w:rsidRPr="00BE5979" w:rsidRDefault="00204899" w:rsidP="005509B4"/>
                    </w:txbxContent>
                  </v:textbox>
                  <w10:anchorlock/>
                </v:shape>
              </w:pict>
            </mc:Fallback>
          </mc:AlternateContent>
        </w:r>
      </w:del>
    </w:p>
    <w:p w:rsidR="005509B4" w:rsidDel="00204899" w:rsidRDefault="005509B4" w:rsidP="007328D7">
      <w:pPr>
        <w:pStyle w:val="ListParagraph"/>
        <w:numPr>
          <w:ilvl w:val="2"/>
          <w:numId w:val="16"/>
        </w:numPr>
        <w:rPr>
          <w:del w:id="495" w:author="Lopez, Phylroy" w:date="2016-05-03T11:56:00Z"/>
        </w:rPr>
      </w:pPr>
      <w:del w:id="496" w:author="Lopez, Phylroy" w:date="2016-05-03T11:56:00Z">
        <w:r w:rsidDel="00204899">
          <w:delText>Investigate Thermal Zone assignment.</w:delText>
        </w:r>
      </w:del>
    </w:p>
    <w:p w:rsidR="005509B4" w:rsidDel="00204899" w:rsidRDefault="005509B4" w:rsidP="007328D7">
      <w:pPr>
        <w:pStyle w:val="ListParagraph"/>
        <w:numPr>
          <w:ilvl w:val="3"/>
          <w:numId w:val="16"/>
        </w:numPr>
        <w:rPr>
          <w:del w:id="497" w:author="Lopez, Phylroy" w:date="2016-05-03T11:56:00Z"/>
        </w:rPr>
      </w:pPr>
      <w:del w:id="498" w:author="Lopez, Phylroy" w:date="2016-05-03T11:56:00Z">
        <w:r w:rsidDel="00204899">
          <w:delText>With Space 101 selected</w:delText>
        </w:r>
        <w:r w:rsidR="00686EA0" w:rsidDel="00204899">
          <w:delText>,</w:delText>
        </w:r>
        <w:r w:rsidDel="00204899">
          <w:delText xml:space="preserve"> click on the “X” in the “Thermal Zone” drop zone.</w:delText>
        </w:r>
      </w:del>
    </w:p>
    <w:p w:rsidR="005509B4" w:rsidDel="00204899" w:rsidRDefault="005509B4" w:rsidP="007328D7">
      <w:pPr>
        <w:pStyle w:val="ListParagraph"/>
        <w:numPr>
          <w:ilvl w:val="3"/>
          <w:numId w:val="16"/>
        </w:numPr>
        <w:rPr>
          <w:del w:id="499" w:author="Lopez, Phylroy" w:date="2016-05-03T11:56:00Z"/>
        </w:rPr>
      </w:pPr>
      <w:del w:id="500" w:author="Lopez, Phylroy" w:date="2016-05-03T11:56:00Z">
        <w:r w:rsidDel="00204899">
          <w:delText>You should see the selected space disappear in the tree from “Thermal</w:delText>
        </w:r>
        <w:r w:rsidR="00567E32" w:rsidDel="00204899">
          <w:delText xml:space="preserve"> </w:delText>
        </w:r>
        <w:r w:rsidDel="00204899">
          <w:delText>Zone 1”. The text for “Unassigned Thermal Zone” should now be red.</w:delText>
        </w:r>
      </w:del>
    </w:p>
    <w:p w:rsidR="005509B4" w:rsidDel="00204899" w:rsidRDefault="005509B4" w:rsidP="007328D7">
      <w:pPr>
        <w:pStyle w:val="ListParagraph"/>
        <w:numPr>
          <w:ilvl w:val="3"/>
          <w:numId w:val="16"/>
        </w:numPr>
        <w:rPr>
          <w:del w:id="501" w:author="Lopez, Phylroy" w:date="2016-05-03T11:56:00Z"/>
        </w:rPr>
      </w:pPr>
      <w:del w:id="502" w:author="Lopez, Phylroy" w:date="2016-05-03T11:56:00Z">
        <w:r w:rsidDel="00204899">
          <w:delText>You can expand “Unassigned Thermal Zone” in the tree to find space 101.</w:delText>
        </w:r>
      </w:del>
    </w:p>
    <w:p w:rsidR="005509B4" w:rsidDel="00204899" w:rsidRDefault="005509B4" w:rsidP="007328D7">
      <w:pPr>
        <w:pStyle w:val="ListParagraph"/>
        <w:numPr>
          <w:ilvl w:val="3"/>
          <w:numId w:val="16"/>
        </w:numPr>
        <w:rPr>
          <w:del w:id="503" w:author="Lopez, Phylroy" w:date="2016-05-03T11:56:00Z"/>
        </w:rPr>
      </w:pPr>
      <w:del w:id="504" w:author="Lopez, Phylroy" w:date="2016-05-03T11:56:00Z">
        <w:r w:rsidDel="00204899">
          <w:delText>Select space 101, go to “My Model”, look for “Thermal Zones”, and drag “Thermal</w:delText>
        </w:r>
        <w:r w:rsidR="00567E32" w:rsidDel="00204899">
          <w:delText xml:space="preserve"> </w:delText>
        </w:r>
        <w:r w:rsidDel="00204899">
          <w:delText>Zone 1” to the “Thermal Zone” drop zone (</w:delText>
        </w:r>
        <w:r w:rsidR="00AA7161" w:rsidDel="00204899">
          <w:fldChar w:fldCharType="begin"/>
        </w:r>
        <w:r w:rsidR="00AA7161" w:rsidDel="00204899">
          <w:delInstrText xml:space="preserve"> REF _Ref362615158 </w:delInstrText>
        </w:r>
        <w:r w:rsidR="00AA7161" w:rsidDel="00204899">
          <w:fldChar w:fldCharType="separate"/>
        </w:r>
        <w:r w:rsidR="009E08EC" w:rsidDel="00204899">
          <w:delText xml:space="preserve">Figure </w:delText>
        </w:r>
        <w:r w:rsidR="009E08EC" w:rsidDel="00204899">
          <w:rPr>
            <w:noProof/>
          </w:rPr>
          <w:delText>5</w:delText>
        </w:r>
        <w:r w:rsidR="009E08EC" w:rsidDel="00204899">
          <w:delText>.</w:delText>
        </w:r>
        <w:r w:rsidR="009E08EC" w:rsidDel="00204899">
          <w:rPr>
            <w:noProof/>
          </w:rPr>
          <w:delText>2</w:delText>
        </w:r>
        <w:r w:rsidR="00AA7161" w:rsidDel="00204899">
          <w:rPr>
            <w:noProof/>
          </w:rPr>
          <w:fldChar w:fldCharType="end"/>
        </w:r>
        <w:r w:rsidDel="00204899">
          <w:delText>).</w:delText>
        </w:r>
      </w:del>
    </w:p>
    <w:p w:rsidR="005509B4" w:rsidDel="00204899" w:rsidRDefault="005509B4" w:rsidP="007328D7">
      <w:pPr>
        <w:pStyle w:val="ListParagraph"/>
        <w:numPr>
          <w:ilvl w:val="3"/>
          <w:numId w:val="16"/>
        </w:numPr>
        <w:rPr>
          <w:del w:id="505" w:author="Lopez, Phylroy" w:date="2016-05-03T11:56:00Z"/>
        </w:rPr>
      </w:pPr>
      <w:del w:id="506" w:author="Lopez, Phylroy" w:date="2016-05-03T11:56:00Z">
        <w:r w:rsidDel="00204899">
          <w:delText>The space should now move in t</w:delText>
        </w:r>
        <w:r w:rsidR="00E76222" w:rsidDel="00204899">
          <w:delText>he tree back to “Thermal</w:delText>
        </w:r>
        <w:r w:rsidR="00567E32" w:rsidDel="00204899">
          <w:delText xml:space="preserve"> </w:delText>
        </w:r>
        <w:r w:rsidR="00E76222" w:rsidDel="00204899">
          <w:delText>Zone 1”.</w:delText>
        </w:r>
        <w:r w:rsidR="00E76222" w:rsidDel="00204899">
          <w:br/>
        </w:r>
      </w:del>
    </w:p>
    <w:p w:rsidR="00E76222" w:rsidDel="00204899" w:rsidRDefault="00CD1C4E" w:rsidP="006B761E">
      <w:pPr>
        <w:keepNext/>
        <w:jc w:val="center"/>
        <w:rPr>
          <w:del w:id="507" w:author="Lopez, Phylroy" w:date="2016-05-03T11:56:00Z"/>
        </w:rPr>
      </w:pPr>
      <w:del w:id="508" w:author="Lopez, Phylroy" w:date="2016-05-03T11:56:00Z">
        <w:r w:rsidDel="00204899">
          <w:rPr>
            <w:noProof/>
            <w:lang w:val="en-CA" w:eastAsia="en-CA"/>
          </w:rPr>
          <w:drawing>
            <wp:inline distT="0" distB="0" distL="0" distR="0" wp14:anchorId="7E83245C" wp14:editId="0816E2CC">
              <wp:extent cx="4873752" cy="2743200"/>
              <wp:effectExtent l="0" t="0" r="317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873752" cy="2743200"/>
                      </a:xfrm>
                      <a:prstGeom prst="rect">
                        <a:avLst/>
                      </a:prstGeom>
                    </pic:spPr>
                  </pic:pic>
                </a:graphicData>
              </a:graphic>
            </wp:inline>
          </w:drawing>
        </w:r>
      </w:del>
    </w:p>
    <w:p w:rsidR="005509B4" w:rsidDel="00204899" w:rsidRDefault="00E76222" w:rsidP="006B761E">
      <w:pPr>
        <w:pStyle w:val="Caption"/>
        <w:jc w:val="center"/>
        <w:rPr>
          <w:del w:id="509" w:author="Lopez, Phylroy" w:date="2016-05-03T11:56:00Z"/>
        </w:rPr>
      </w:pPr>
      <w:bookmarkStart w:id="510" w:name="_Ref362615158"/>
      <w:del w:id="511" w:author="Lopez, Phylroy" w:date="2016-05-03T11:56:00Z">
        <w:r w:rsidDel="00204899">
          <w:delText xml:space="preserve">Figure </w:delText>
        </w:r>
        <w:r w:rsidR="00AA7161" w:rsidDel="00204899">
          <w:fldChar w:fldCharType="begin"/>
        </w:r>
        <w:r w:rsidR="00AA7161" w:rsidDel="00204899">
          <w:delInstrText xml:space="preserve"> STYLEREF 1 \s </w:delInstrText>
        </w:r>
        <w:r w:rsidR="00AA7161" w:rsidDel="00204899">
          <w:fldChar w:fldCharType="separate"/>
        </w:r>
        <w:r w:rsidR="000D14ED" w:rsidDel="00204899">
          <w:rPr>
            <w:noProof/>
          </w:rPr>
          <w:delText>5</w:delText>
        </w:r>
        <w:r w:rsidR="00AA7161" w:rsidDel="00204899">
          <w:rPr>
            <w:noProof/>
          </w:rPr>
          <w:fldChar w:fldCharType="end"/>
        </w:r>
        <w:r w:rsidR="00454528" w:rsidDel="00204899">
          <w:delText>.</w:delText>
        </w:r>
        <w:r w:rsidR="00454528" w:rsidDel="00204899">
          <w:fldChar w:fldCharType="begin"/>
        </w:r>
        <w:r w:rsidR="00454528" w:rsidDel="00204899">
          <w:delInstrText xml:space="preserve"> SEQ Figure \* ARABIC \s 1 </w:delInstrText>
        </w:r>
        <w:r w:rsidR="00454528" w:rsidDel="00204899">
          <w:fldChar w:fldCharType="separate"/>
        </w:r>
        <w:r w:rsidR="000D14ED" w:rsidDel="00204899">
          <w:rPr>
            <w:noProof/>
          </w:rPr>
          <w:delText>2</w:delText>
        </w:r>
        <w:r w:rsidR="00454528" w:rsidDel="00204899">
          <w:fldChar w:fldCharType="end"/>
        </w:r>
        <w:bookmarkEnd w:id="510"/>
        <w:r w:rsidDel="00204899">
          <w:delText xml:space="preserve"> </w:delText>
        </w:r>
        <w:r w:rsidRPr="00A2007A" w:rsidDel="00204899">
          <w:delText xml:space="preserve"> – </w:delText>
        </w:r>
        <w:r w:rsidR="006B761E" w:rsidDel="00204899">
          <w:delText>Assigning</w:delText>
        </w:r>
        <w:r w:rsidRPr="00A2007A" w:rsidDel="00204899">
          <w:delText xml:space="preserve"> a thermal zone to </w:delText>
        </w:r>
        <w:r w:rsidR="006B761E" w:rsidDel="00204899">
          <w:delText xml:space="preserve">a </w:delText>
        </w:r>
        <w:r w:rsidRPr="00A2007A" w:rsidDel="00204899">
          <w:delText>space in the facility tab</w:delText>
        </w:r>
      </w:del>
    </w:p>
    <w:p w:rsidR="005509B4" w:rsidDel="00204899" w:rsidRDefault="005509B4" w:rsidP="006B761E">
      <w:pPr>
        <w:jc w:val="center"/>
        <w:rPr>
          <w:del w:id="512" w:author="Lopez, Phylroy" w:date="2016-05-03T11:56:00Z"/>
        </w:rPr>
      </w:pPr>
      <w:del w:id="513" w:author="Lopez, Phylroy" w:date="2016-05-03T11:56:00Z">
        <w:r w:rsidDel="00204899">
          <w:rPr>
            <w:noProof/>
            <w:lang w:val="en-CA" w:eastAsia="en-CA"/>
          </w:rPr>
          <mc:AlternateContent>
            <mc:Choice Requires="wps">
              <w:drawing>
                <wp:inline distT="0" distB="0" distL="0" distR="0" wp14:anchorId="4DA3AB69" wp14:editId="1AF3A9C0">
                  <wp:extent cx="5029200" cy="483080"/>
                  <wp:effectExtent l="0" t="0" r="38100" b="50800"/>
                  <wp:docPr id="110"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8308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5509B4">
                              <w:r w:rsidRPr="00BE5979">
                                <w:t>Tip</w:t>
                              </w:r>
                              <w:r>
                                <w:t>:</w:t>
                              </w:r>
                              <w:r w:rsidRPr="00BE5979">
                                <w:t xml:space="preserve"> </w:t>
                              </w:r>
                              <w:r w:rsidRPr="006B0796">
                                <w:t xml:space="preserve">If a space </w:t>
                              </w:r>
                              <w:r>
                                <w:t>is not</w:t>
                              </w:r>
                              <w:r w:rsidRPr="006B0796">
                                <w:t xml:space="preserve"> part of a thermal zone, the</w:t>
                              </w:r>
                              <w:r>
                                <w:t>n</w:t>
                              </w:r>
                              <w:r w:rsidRPr="006B0796">
                                <w:t xml:space="preserve"> that space </w:t>
                              </w:r>
                              <w:r>
                                <w:t>will not</w:t>
                              </w:r>
                              <w:r w:rsidRPr="006B0796">
                                <w:t xml:space="preserve"> be part of the EnergyPlus simulation</w:t>
                              </w:r>
                              <w:r>
                                <w:t>.</w:t>
                              </w:r>
                            </w:p>
                            <w:p w:rsidR="00204899" w:rsidRPr="00BE5979" w:rsidRDefault="00204899" w:rsidP="005509B4"/>
                          </w:txbxContent>
                        </wps:txbx>
                        <wps:bodyPr rot="0" vert="horz" wrap="square" lIns="91440" tIns="45720" rIns="91440" bIns="45720" anchor="t" anchorCtr="0" upright="1">
                          <a:noAutofit/>
                        </wps:bodyPr>
                      </wps:wsp>
                    </a:graphicData>
                  </a:graphic>
                </wp:inline>
              </w:drawing>
            </mc:Choice>
            <mc:Fallback>
              <w:pict>
                <v:shape id="_x0000_s1056" type="#_x0000_t202" style="width:396pt;height:3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" fillcolor="#d6e3bc [1302]" strokecolor="#c2d69b [1942]" strokeweight="1pt">
                  <v:fill color2="#d6e3bc" focus="100%" type="gradient"/>
                  <v:shadow on="t" color="#4e6128 [1606]" opacity=".5" offset="1pt"/>
                  <v:textbox>
                    <w:txbxContent>
                      <w:p w:rsidR="00204899" w:rsidRPr="006B0796" w:rsidRDefault="00204899" w:rsidP="005509B4">
                        <w:r w:rsidRPr="00BE5979">
                          <w:t>Tip</w:t>
                        </w:r>
                        <w:r>
                          <w:t>:</w:t>
                        </w:r>
                        <w:r w:rsidRPr="00BE5979">
                          <w:t xml:space="preserve"> </w:t>
                        </w:r>
                        <w:r w:rsidRPr="006B0796">
                          <w:t xml:space="preserve">If a space </w:t>
                        </w:r>
                        <w:r>
                          <w:t>is not</w:t>
                        </w:r>
                        <w:r w:rsidRPr="006B0796">
                          <w:t xml:space="preserve"> part of a thermal zone, the</w:t>
                        </w:r>
                        <w:r>
                          <w:t>n</w:t>
                        </w:r>
                        <w:r w:rsidRPr="006B0796">
                          <w:t xml:space="preserve"> that space </w:t>
                        </w:r>
                        <w:r>
                          <w:t>will not</w:t>
                        </w:r>
                        <w:r w:rsidRPr="006B0796">
                          <w:t xml:space="preserve"> be part of the EnergyPlus simulation</w:t>
                        </w:r>
                        <w:r>
                          <w:t>.</w:t>
                        </w:r>
                      </w:p>
                      <w:p w:rsidR="00204899" w:rsidRPr="00BE5979" w:rsidRDefault="00204899" w:rsidP="005509B4"/>
                    </w:txbxContent>
                  </v:textbox>
                  <w10:anchorlock/>
                </v:shape>
              </w:pict>
            </mc:Fallback>
          </mc:AlternateContent>
        </w:r>
      </w:del>
    </w:p>
    <w:p w:rsidR="005509B4" w:rsidDel="00204899" w:rsidRDefault="005509B4" w:rsidP="007328D7">
      <w:pPr>
        <w:pStyle w:val="ListParagraph"/>
        <w:numPr>
          <w:ilvl w:val="1"/>
          <w:numId w:val="16"/>
        </w:numPr>
        <w:rPr>
          <w:del w:id="514" w:author="Lopez, Phylroy" w:date="2016-05-03T11:56:00Z"/>
        </w:rPr>
      </w:pPr>
      <w:del w:id="515" w:author="Lopez, Phylroy" w:date="2016-05-03T11:56:00Z">
        <w:r w:rsidDel="00204899">
          <w:delText xml:space="preserve">Adjust the lighting loads for the </w:delText>
        </w:r>
        <w:r w:rsidR="009E4377" w:rsidDel="00204899">
          <w:delText>Lobby</w:delText>
        </w:r>
        <w:r w:rsidDel="00204899">
          <w:delText>.</w:delText>
        </w:r>
      </w:del>
    </w:p>
    <w:p w:rsidR="005509B4" w:rsidDel="00204899" w:rsidRDefault="005509B4" w:rsidP="007328D7">
      <w:pPr>
        <w:pStyle w:val="ListParagraph"/>
        <w:numPr>
          <w:ilvl w:val="2"/>
          <w:numId w:val="16"/>
        </w:numPr>
        <w:rPr>
          <w:del w:id="516" w:author="Lopez, Phylroy" w:date="2016-05-03T11:56:00Z"/>
        </w:rPr>
      </w:pPr>
      <w:del w:id="517" w:author="Lopez, Phylroy" w:date="2016-05-03T11:56:00Z">
        <w:r w:rsidDel="00204899">
          <w:delText>Select the “Space Type“</w:delText>
        </w:r>
        <w:r w:rsidR="00567E32" w:rsidDel="00204899">
          <w:delText xml:space="preserve"> </w:delText>
        </w:r>
        <w:r w:rsidDel="00204899">
          <w:delText xml:space="preserve">tab </w:delText>
        </w:r>
        <w:r w:rsidDel="00204899">
          <w:rPr>
            <w:noProof/>
            <w:lang w:val="en-CA" w:eastAsia="en-CA"/>
          </w:rPr>
          <w:drawing>
            <wp:inline distT="0" distB="0" distL="0" distR="0" wp14:anchorId="6824A098" wp14:editId="6031C9F9">
              <wp:extent cx="212271" cy="228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_space_types_tab.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2271" cy="228600"/>
                      </a:xfrm>
                      <a:prstGeom prst="rect">
                        <a:avLst/>
                      </a:prstGeom>
                    </pic:spPr>
                  </pic:pic>
                </a:graphicData>
              </a:graphic>
            </wp:inline>
          </w:drawing>
        </w:r>
        <w:r w:rsidDel="00204899">
          <w:delText xml:space="preserve"> and click the icon to purge unused </w:delText>
        </w:r>
        <w:r w:rsidDel="00204899">
          <w:rPr>
            <w:noProof/>
            <w:lang w:val="en-CA" w:eastAsia="en-CA"/>
          </w:rPr>
          <w:drawing>
            <wp:inline distT="0" distB="0" distL="0" distR="0" wp14:anchorId="71D00105" wp14:editId="53C411DA">
              <wp:extent cx="228600" cy="228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ve_unused_off.png"/>
                      <pic:cNvPicPr/>
                    </pic:nvPicPr>
                    <pic:blipFill>
                      <a:blip r:embed="rId98">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Del="00204899">
          <w:delText xml:space="preserve"> space type objects. </w:delText>
        </w:r>
      </w:del>
    </w:p>
    <w:p w:rsidR="005509B4" w:rsidDel="00204899" w:rsidRDefault="005509B4" w:rsidP="007328D7">
      <w:pPr>
        <w:pStyle w:val="ListParagraph"/>
        <w:numPr>
          <w:ilvl w:val="2"/>
          <w:numId w:val="16"/>
        </w:numPr>
        <w:rPr>
          <w:del w:id="518" w:author="Lopez, Phylroy" w:date="2016-05-03T11:56:00Z"/>
        </w:rPr>
      </w:pPr>
      <w:del w:id="519" w:author="Lopez, Phylroy" w:date="2016-05-03T11:56:00Z">
        <w:r w:rsidDel="00204899">
          <w:delText>Select the Lobby space type and scroll down to the internal loads.</w:delText>
        </w:r>
      </w:del>
    </w:p>
    <w:p w:rsidR="005509B4" w:rsidDel="00204899" w:rsidRDefault="005509B4" w:rsidP="009E4377">
      <w:pPr>
        <w:pStyle w:val="ListParagraph"/>
        <w:numPr>
          <w:ilvl w:val="2"/>
          <w:numId w:val="16"/>
        </w:numPr>
        <w:rPr>
          <w:del w:id="520" w:author="Lopez, Phylroy" w:date="2016-05-03T11:56:00Z"/>
        </w:rPr>
      </w:pPr>
      <w:del w:id="521" w:author="Lopez, Phylroy" w:date="2016-05-03T11:56:00Z">
        <w:r w:rsidDel="00204899">
          <w:delText>In “My Model”,</w:delText>
        </w:r>
        <w:r w:rsidR="009E4377" w:rsidDel="00204899">
          <w:delText xml:space="preserve"> </w:delText>
        </w:r>
        <w:r w:rsidDel="00204899">
          <w:delText xml:space="preserve">look for “Light Definitions” and </w:delText>
        </w:r>
        <w:r w:rsidR="009E4377" w:rsidDel="00204899">
          <w:delText>find</w:delText>
        </w:r>
        <w:r w:rsidDel="00204899">
          <w:delText xml:space="preserve"> “</w:delText>
        </w:r>
        <w:r w:rsidR="009E4377" w:rsidRPr="009E4377" w:rsidDel="00204899">
          <w:delText>189.1-2009 - LrgHotel - Lobby - CZ4-8 Lights Definition</w:delText>
        </w:r>
        <w:r w:rsidDel="00204899">
          <w:delText>”. Drag this object to the drop zone for the lighting load. It will replace the original light (</w:delText>
        </w:r>
        <w:r w:rsidR="00AA7161" w:rsidDel="00204899">
          <w:fldChar w:fldCharType="begin"/>
        </w:r>
        <w:r w:rsidR="00AA7161" w:rsidDel="00204899">
          <w:delInstrText xml:space="preserve"> REF _Ref362615168 </w:delInstrText>
        </w:r>
        <w:r w:rsidR="00AA7161" w:rsidDel="00204899">
          <w:fldChar w:fldCharType="separate"/>
        </w:r>
        <w:r w:rsidR="009E08EC" w:rsidDel="00204899">
          <w:delText xml:space="preserve">Figure </w:delText>
        </w:r>
        <w:r w:rsidR="009E08EC" w:rsidDel="00204899">
          <w:rPr>
            <w:noProof/>
          </w:rPr>
          <w:delText>5</w:delText>
        </w:r>
        <w:r w:rsidR="009E08EC" w:rsidDel="00204899">
          <w:delText>.</w:delText>
        </w:r>
        <w:r w:rsidR="009E08EC" w:rsidDel="00204899">
          <w:rPr>
            <w:noProof/>
          </w:rPr>
          <w:delText>3</w:delText>
        </w:r>
        <w:r w:rsidR="00AA7161" w:rsidDel="00204899">
          <w:rPr>
            <w:noProof/>
          </w:rPr>
          <w:fldChar w:fldCharType="end"/>
        </w:r>
        <w:r w:rsidDel="00204899">
          <w:delText>).</w:delText>
        </w:r>
      </w:del>
    </w:p>
    <w:p w:rsidR="007328D7" w:rsidDel="00204899" w:rsidRDefault="007328D7" w:rsidP="007328D7">
      <w:pPr>
        <w:pStyle w:val="ListParagraph"/>
        <w:numPr>
          <w:ilvl w:val="1"/>
          <w:numId w:val="16"/>
        </w:numPr>
        <w:rPr>
          <w:del w:id="522" w:author="Lopez, Phylroy" w:date="2016-05-03T11:56:00Z"/>
        </w:rPr>
      </w:pPr>
      <w:del w:id="523" w:author="Lopez, Phylroy" w:date="2016-05-03T11:56:00Z">
        <w:r w:rsidDel="00204899">
          <w:delText>Save the model as “</w:delText>
        </w:r>
        <w:r w:rsidR="00567E32" w:rsidDel="00204899">
          <w:fldChar w:fldCharType="begin"/>
        </w:r>
        <w:r w:rsidR="00567E32" w:rsidDel="00204899">
          <w:delInstrText xml:space="preserve"> REF _Ref387042262 \r \h </w:delInstrText>
        </w:r>
        <w:r w:rsidR="00567E32" w:rsidDel="00204899">
          <w:fldChar w:fldCharType="separate"/>
        </w:r>
        <w:r w:rsidR="009E08EC" w:rsidDel="00204899">
          <w:delText>Section 5 -</w:delText>
        </w:r>
        <w:r w:rsidR="00567E32" w:rsidDel="00204899">
          <w:fldChar w:fldCharType="end"/>
        </w:r>
        <w:r w:rsidR="00567E32" w:rsidDel="00204899">
          <w:delText xml:space="preserve"> </w:delText>
        </w:r>
        <w:r w:rsidDel="00204899">
          <w:delText>Model.osm” using “SaveAs” under the file menu.</w:delText>
        </w:r>
      </w:del>
    </w:p>
    <w:p w:rsidR="00801B25" w:rsidDel="00204899" w:rsidRDefault="008A568F" w:rsidP="006B761E">
      <w:pPr>
        <w:keepNext/>
        <w:jc w:val="center"/>
        <w:rPr>
          <w:del w:id="524" w:author="Lopez, Phylroy" w:date="2016-05-03T11:56:00Z"/>
        </w:rPr>
      </w:pPr>
      <w:del w:id="525" w:author="Lopez, Phylroy" w:date="2016-05-03T11:56:00Z">
        <w:r w:rsidDel="00204899">
          <w:rPr>
            <w:noProof/>
            <w:lang w:val="en-CA" w:eastAsia="en-CA"/>
          </w:rPr>
          <w:lastRenderedPageBreak/>
          <w:drawing>
            <wp:inline distT="0" distB="0" distL="0" distR="0" wp14:anchorId="0222F289" wp14:editId="11BF35A8">
              <wp:extent cx="4873752" cy="2743200"/>
              <wp:effectExtent l="0" t="0" r="31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873752" cy="2743200"/>
                      </a:xfrm>
                      <a:prstGeom prst="rect">
                        <a:avLst/>
                      </a:prstGeom>
                    </pic:spPr>
                  </pic:pic>
                </a:graphicData>
              </a:graphic>
            </wp:inline>
          </w:drawing>
        </w:r>
      </w:del>
    </w:p>
    <w:p w:rsidR="005509B4" w:rsidDel="00204899" w:rsidRDefault="00801B25" w:rsidP="006B761E">
      <w:pPr>
        <w:pStyle w:val="Caption"/>
        <w:jc w:val="center"/>
        <w:rPr>
          <w:del w:id="526" w:author="Lopez, Phylroy" w:date="2016-05-03T11:56:00Z"/>
        </w:rPr>
      </w:pPr>
      <w:bookmarkStart w:id="527" w:name="_Ref362615168"/>
      <w:del w:id="528" w:author="Lopez, Phylroy" w:date="2016-05-03T11:56:00Z">
        <w:r w:rsidDel="00204899">
          <w:delText xml:space="preserve">Figure </w:delText>
        </w:r>
        <w:r w:rsidR="00AA7161" w:rsidDel="00204899">
          <w:fldChar w:fldCharType="begin"/>
        </w:r>
        <w:r w:rsidR="00AA7161" w:rsidDel="00204899">
          <w:delInstrText xml:space="preserve"> STYLEREF 1 \s </w:delInstrText>
        </w:r>
        <w:r w:rsidR="00AA7161" w:rsidDel="00204899">
          <w:fldChar w:fldCharType="separate"/>
        </w:r>
        <w:r w:rsidR="000D14ED" w:rsidDel="00204899">
          <w:rPr>
            <w:noProof/>
          </w:rPr>
          <w:delText>5</w:delText>
        </w:r>
        <w:r w:rsidR="00AA7161" w:rsidDel="00204899">
          <w:rPr>
            <w:noProof/>
          </w:rPr>
          <w:fldChar w:fldCharType="end"/>
        </w:r>
        <w:r w:rsidR="00454528" w:rsidDel="00204899">
          <w:delText>.</w:delText>
        </w:r>
        <w:r w:rsidR="00454528" w:rsidDel="00204899">
          <w:fldChar w:fldCharType="begin"/>
        </w:r>
        <w:r w:rsidR="00454528" w:rsidDel="00204899">
          <w:delInstrText xml:space="preserve"> SEQ Figure \* ARABIC \s 1 </w:delInstrText>
        </w:r>
        <w:r w:rsidR="00454528" w:rsidDel="00204899">
          <w:fldChar w:fldCharType="separate"/>
        </w:r>
        <w:r w:rsidR="000D14ED" w:rsidDel="00204899">
          <w:rPr>
            <w:noProof/>
          </w:rPr>
          <w:delText>3</w:delText>
        </w:r>
        <w:r w:rsidR="00454528" w:rsidDel="00204899">
          <w:fldChar w:fldCharType="end"/>
        </w:r>
        <w:bookmarkEnd w:id="527"/>
        <w:r w:rsidDel="00204899">
          <w:delText xml:space="preserve"> - </w:delText>
        </w:r>
        <w:r w:rsidR="006B761E" w:rsidDel="00204899">
          <w:delText>Adding</w:delText>
        </w:r>
        <w:r w:rsidRPr="00C87F95" w:rsidDel="00204899">
          <w:delText xml:space="preserve"> an internal load </w:delText>
        </w:r>
        <w:r w:rsidR="006B761E" w:rsidDel="00204899">
          <w:delText>to</w:delText>
        </w:r>
        <w:r w:rsidRPr="00C87F95" w:rsidDel="00204899">
          <w:delText xml:space="preserve"> a space type in the space types tab</w:delText>
        </w:r>
      </w:del>
    </w:p>
    <w:p w:rsidR="005509B4" w:rsidDel="00204899" w:rsidRDefault="005509B4" w:rsidP="00D26CC2">
      <w:pPr>
        <w:jc w:val="center"/>
        <w:rPr>
          <w:del w:id="529" w:author="Lopez, Phylroy" w:date="2016-05-03T11:56:00Z"/>
        </w:rPr>
      </w:pPr>
      <w:del w:id="530" w:author="Lopez, Phylroy" w:date="2016-05-03T11:56:00Z">
        <w:r w:rsidDel="00204899">
          <w:rPr>
            <w:noProof/>
            <w:lang w:val="en-CA" w:eastAsia="en-CA"/>
          </w:rPr>
          <mc:AlternateContent>
            <mc:Choice Requires="wps">
              <w:drawing>
                <wp:inline distT="0" distB="0" distL="0" distR="0" wp14:anchorId="48ABF85E" wp14:editId="086405F8">
                  <wp:extent cx="5029200" cy="280035"/>
                  <wp:effectExtent l="9525" t="9525" r="9525" b="24765"/>
                  <wp:docPr id="10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8003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5509B4">
                              <w:pPr>
                                <w:rPr>
                                  <w:i/>
                                  <w:color w:val="943634" w:themeColor="accent2" w:themeShade="BF"/>
                                </w:rPr>
                              </w:pPr>
                              <w:r w:rsidRPr="00BE5979">
                                <w:t>Tip</w:t>
                              </w:r>
                              <w:r>
                                <w:t>:</w:t>
                              </w:r>
                              <w:r w:rsidRPr="00BE5979">
                                <w:t xml:space="preserve"> </w:t>
                              </w:r>
                              <w:r w:rsidRPr="006B0796">
                                <w:t xml:space="preserve">You can grab the handle at the end of the left pane to widen it. </w:t>
                              </w:r>
                            </w:p>
                            <w:p w:rsidR="00204899" w:rsidRPr="006B0796" w:rsidRDefault="00204899" w:rsidP="005509B4"/>
                            <w:p w:rsidR="00204899" w:rsidRPr="00BE5979" w:rsidRDefault="00204899" w:rsidP="005509B4"/>
                          </w:txbxContent>
                        </wps:txbx>
                        <wps:bodyPr rot="0" vert="horz" wrap="square" lIns="91440" tIns="45720" rIns="91440" bIns="45720" anchor="t" anchorCtr="0" upright="1">
                          <a:noAutofit/>
                        </wps:bodyPr>
                      </wps:wsp>
                    </a:graphicData>
                  </a:graphic>
                </wp:inline>
              </w:drawing>
            </mc:Choice>
            <mc:Fallback>
              <w:pict>
                <v:shape id="_x0000_s1057" type="#_x0000_t202" style="width:396pt;height:2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" fillcolor="#d6e3bc [1302]" strokecolor="#c2d69b [1942]" strokeweight="1pt">
                  <v:fill color2="#d6e3bc" focus="100%" type="gradient"/>
                  <v:shadow on="t" color="#4e6128 [1606]" opacity=".5" offset="1pt"/>
                  <v:textbox>
                    <w:txbxContent>
                      <w:p w:rsidR="00204899" w:rsidRPr="006B0796" w:rsidRDefault="00204899" w:rsidP="005509B4">
                        <w:pPr>
                          <w:rPr>
                            <w:i/>
                            <w:color w:val="943634" w:themeColor="accent2" w:themeShade="BF"/>
                          </w:rPr>
                        </w:pPr>
                        <w:r w:rsidRPr="00BE5979">
                          <w:t>Tip</w:t>
                        </w:r>
                        <w:r>
                          <w:t>:</w:t>
                        </w:r>
                        <w:r w:rsidRPr="00BE5979">
                          <w:t xml:space="preserve"> </w:t>
                        </w:r>
                        <w:r w:rsidRPr="006B0796">
                          <w:t xml:space="preserve">You can grab the handle at the end of the left pane to widen it. </w:t>
                        </w:r>
                      </w:p>
                      <w:p w:rsidR="00204899" w:rsidRPr="006B0796" w:rsidRDefault="00204899" w:rsidP="005509B4"/>
                      <w:p w:rsidR="00204899" w:rsidRPr="00BE5979" w:rsidRDefault="00204899" w:rsidP="005509B4"/>
                    </w:txbxContent>
                  </v:textbox>
                  <w10:anchorlock/>
                </v:shape>
              </w:pict>
            </mc:Fallback>
          </mc:AlternateContent>
        </w:r>
        <w:r w:rsidDel="00204899">
          <w:rPr>
            <w:noProof/>
            <w:lang w:val="en-CA" w:eastAsia="en-CA"/>
          </w:rPr>
          <mc:AlternateContent>
            <mc:Choice Requires="wps">
              <w:drawing>
                <wp:inline distT="0" distB="0" distL="0" distR="0" wp14:anchorId="325BA59A" wp14:editId="00ECE070">
                  <wp:extent cx="5029200" cy="480060"/>
                  <wp:effectExtent l="9525" t="9525" r="9525" b="24765"/>
                  <wp:docPr id="10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8006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5509B4">
                              <w:pPr>
                                <w:rPr>
                                  <w:i/>
                                  <w:color w:val="943634" w:themeColor="accent2" w:themeShade="BF"/>
                                </w:rPr>
                              </w:pPr>
                              <w:r w:rsidRPr="00BE5979">
                                <w:t>Tip</w:t>
                              </w:r>
                              <w:r>
                                <w:t>:</w:t>
                              </w:r>
                              <w:r w:rsidRPr="00BE5979">
                                <w:t xml:space="preserve"> </w:t>
                              </w:r>
                              <w:r>
                                <w:t>Y</w:t>
                              </w:r>
                              <w:r w:rsidRPr="006B0796">
                                <w:t xml:space="preserve">ou </w:t>
                              </w:r>
                              <w:r>
                                <w:t xml:space="preserve">can also add (rather than replace) a </w:t>
                              </w:r>
                              <w:r w:rsidRPr="006B0796">
                                <w:t>lighting object</w:t>
                              </w:r>
                              <w:r>
                                <w:t>. Spaces can have multiple load objects of a single type.</w:t>
                              </w:r>
                            </w:p>
                            <w:p w:rsidR="00204899" w:rsidRPr="006B0796" w:rsidRDefault="00204899" w:rsidP="005509B4"/>
                            <w:p w:rsidR="00204899" w:rsidRPr="00BE5979" w:rsidRDefault="00204899" w:rsidP="005509B4"/>
                          </w:txbxContent>
                        </wps:txbx>
                        <wps:bodyPr rot="0" vert="horz" wrap="square" lIns="91440" tIns="45720" rIns="91440" bIns="45720" anchor="t" anchorCtr="0" upright="1">
                          <a:noAutofit/>
                        </wps:bodyPr>
                      </wps:wsp>
                    </a:graphicData>
                  </a:graphic>
                </wp:inline>
              </w:drawing>
            </mc:Choice>
            <mc:Fallback>
              <w:pict>
                <v:shape id="_x0000_s1058" type="#_x0000_t202" style="width:396pt;height:3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" fillcolor="#d6e3bc [1302]" strokecolor="#c2d69b [1942]" strokeweight="1pt">
                  <v:fill color2="#d6e3bc" focus="100%" type="gradient"/>
                  <v:shadow on="t" color="#4e6128 [1606]" opacity=".5" offset="1pt"/>
                  <v:textbox>
                    <w:txbxContent>
                      <w:p w:rsidR="00204899" w:rsidRPr="006B0796" w:rsidRDefault="00204899" w:rsidP="005509B4">
                        <w:pPr>
                          <w:rPr>
                            <w:i/>
                            <w:color w:val="943634" w:themeColor="accent2" w:themeShade="BF"/>
                          </w:rPr>
                        </w:pPr>
                        <w:r w:rsidRPr="00BE5979">
                          <w:t>Tip</w:t>
                        </w:r>
                        <w:r>
                          <w:t>:</w:t>
                        </w:r>
                        <w:r w:rsidRPr="00BE5979">
                          <w:t xml:space="preserve"> </w:t>
                        </w:r>
                        <w:r>
                          <w:t>Y</w:t>
                        </w:r>
                        <w:r w:rsidRPr="006B0796">
                          <w:t xml:space="preserve">ou </w:t>
                        </w:r>
                        <w:r>
                          <w:t xml:space="preserve">can also add (rather than replace) a </w:t>
                        </w:r>
                        <w:r w:rsidRPr="006B0796">
                          <w:t>lighting object</w:t>
                        </w:r>
                        <w:r>
                          <w:t>. Spaces can have multiple load objects of a single type.</w:t>
                        </w:r>
                      </w:p>
                      <w:p w:rsidR="00204899" w:rsidRPr="006B0796" w:rsidRDefault="00204899" w:rsidP="005509B4"/>
                      <w:p w:rsidR="00204899" w:rsidRPr="00BE5979" w:rsidRDefault="00204899" w:rsidP="005509B4"/>
                    </w:txbxContent>
                  </v:textbox>
                  <w10:anchorlock/>
                </v:shape>
              </w:pict>
            </mc:Fallback>
          </mc:AlternateContent>
        </w:r>
        <w:r w:rsidDel="00204899">
          <w:rPr>
            <w:noProof/>
            <w:lang w:val="en-CA" w:eastAsia="en-CA"/>
          </w:rPr>
          <mc:AlternateContent>
            <mc:Choice Requires="wps">
              <w:drawing>
                <wp:inline distT="0" distB="0" distL="0" distR="0" wp14:anchorId="70712454" wp14:editId="3F8BAF5D">
                  <wp:extent cx="5029200" cy="457200"/>
                  <wp:effectExtent l="0" t="0" r="38100" b="57150"/>
                  <wp:docPr id="10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5720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5509B4">
                              <w:pPr>
                                <w:rPr>
                                  <w:i/>
                                  <w:color w:val="943634" w:themeColor="accent2" w:themeShade="BF"/>
                                </w:rPr>
                              </w:pPr>
                              <w:r w:rsidRPr="00BE5979">
                                <w:t>Tip</w:t>
                              </w:r>
                              <w:r>
                                <w:t>:</w:t>
                              </w:r>
                              <w:r w:rsidRPr="00BE5979">
                                <w:t xml:space="preserve"> </w:t>
                              </w:r>
                              <w:r>
                                <w:t>Schedules for internal loads can be inherited from a schedule set or hard assigned.</w:t>
                              </w:r>
                            </w:p>
                            <w:p w:rsidR="00204899" w:rsidRPr="006B0796" w:rsidRDefault="00204899" w:rsidP="005509B4"/>
                            <w:p w:rsidR="00204899" w:rsidRPr="00BE5979" w:rsidRDefault="00204899" w:rsidP="005509B4"/>
                          </w:txbxContent>
                        </wps:txbx>
                        <wps:bodyPr rot="0" vert="horz" wrap="square" lIns="91440" tIns="45720" rIns="91440" bIns="45720" anchor="t" anchorCtr="0" upright="1">
                          <a:noAutofit/>
                        </wps:bodyPr>
                      </wps:wsp>
                    </a:graphicData>
                  </a:graphic>
                </wp:inline>
              </w:drawing>
            </mc:Choice>
            <mc:Fallback>
              <w:pict>
                <v:shape id="_x0000_s1059" type="#_x0000_t202" style="width:396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" fillcolor="#d6e3bc [1302]" strokecolor="#c2d69b [1942]" strokeweight="1pt">
                  <v:fill color2="#d6e3bc" focus="100%" type="gradient"/>
                  <v:shadow on="t" color="#4e6128 [1606]" opacity=".5" offset="1pt"/>
                  <v:textbox>
                    <w:txbxContent>
                      <w:p w:rsidR="00204899" w:rsidRPr="006B0796" w:rsidRDefault="00204899" w:rsidP="005509B4">
                        <w:pPr>
                          <w:rPr>
                            <w:i/>
                            <w:color w:val="943634" w:themeColor="accent2" w:themeShade="BF"/>
                          </w:rPr>
                        </w:pPr>
                        <w:r w:rsidRPr="00BE5979">
                          <w:t>Tip</w:t>
                        </w:r>
                        <w:r>
                          <w:t>:</w:t>
                        </w:r>
                        <w:r w:rsidRPr="00BE5979">
                          <w:t xml:space="preserve"> </w:t>
                        </w:r>
                        <w:r>
                          <w:t>Schedules for internal loads can be inherited from a schedule set or hard assigned.</w:t>
                        </w:r>
                      </w:p>
                      <w:p w:rsidR="00204899" w:rsidRPr="006B0796" w:rsidRDefault="00204899" w:rsidP="005509B4"/>
                      <w:p w:rsidR="00204899" w:rsidRPr="00BE5979" w:rsidRDefault="00204899" w:rsidP="005509B4"/>
                    </w:txbxContent>
                  </v:textbox>
                  <w10:anchorlock/>
                </v:shape>
              </w:pict>
            </mc:Fallback>
          </mc:AlternateContent>
        </w:r>
      </w:del>
    </w:p>
    <w:p w:rsidR="005509B4" w:rsidRPr="008F7394" w:rsidDel="00204899" w:rsidRDefault="005509B4" w:rsidP="00AB24FF">
      <w:pPr>
        <w:pStyle w:val="Heading1"/>
        <w:tabs>
          <w:tab w:val="left" w:pos="360"/>
          <w:tab w:val="left" w:pos="720"/>
          <w:tab w:val="left" w:pos="1080"/>
        </w:tabs>
        <w:rPr>
          <w:del w:id="531" w:author="Lopez, Phylroy" w:date="2016-05-03T11:56:00Z"/>
        </w:rPr>
      </w:pPr>
      <w:bookmarkStart w:id="532" w:name="_Ref362700568"/>
      <w:bookmarkStart w:id="533" w:name="_Ref362700739"/>
      <w:bookmarkStart w:id="534" w:name="_Toc387046119"/>
      <w:del w:id="535" w:author="Lopez, Phylroy" w:date="2016-05-03T11:56:00Z">
        <w:r w:rsidDel="00204899">
          <w:delText>Add HVAC Systems</w:delText>
        </w:r>
        <w:bookmarkEnd w:id="532"/>
        <w:bookmarkEnd w:id="533"/>
        <w:bookmarkEnd w:id="534"/>
      </w:del>
    </w:p>
    <w:p w:rsidR="005509B4" w:rsidDel="00204899" w:rsidRDefault="005509B4" w:rsidP="00DD0655">
      <w:pPr>
        <w:pStyle w:val="ListParagraph"/>
        <w:numPr>
          <w:ilvl w:val="1"/>
          <w:numId w:val="11"/>
        </w:numPr>
        <w:rPr>
          <w:del w:id="536" w:author="Lopez, Phylroy" w:date="2016-05-03T11:56:00Z"/>
        </w:rPr>
      </w:pPr>
      <w:del w:id="537" w:author="Lopez, Phylroy" w:date="2016-05-03T11:56:00Z">
        <w:r w:rsidDel="00204899">
          <w:delText xml:space="preserve">Click on the “Thermal Zones” tab. </w:delText>
        </w:r>
        <w:r w:rsidDel="00204899">
          <w:rPr>
            <w:noProof/>
            <w:lang w:val="en-CA" w:eastAsia="en-CA"/>
          </w:rPr>
          <w:drawing>
            <wp:inline distT="0" distB="0" distL="0" distR="0" wp14:anchorId="443100B2" wp14:editId="26F497E3">
              <wp:extent cx="210312" cy="228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_thermal_zone_tab.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10312" cy="228600"/>
                      </a:xfrm>
                      <a:prstGeom prst="rect">
                        <a:avLst/>
                      </a:prstGeom>
                    </pic:spPr>
                  </pic:pic>
                </a:graphicData>
              </a:graphic>
            </wp:inline>
          </w:drawing>
        </w:r>
      </w:del>
    </w:p>
    <w:p w:rsidR="005509B4" w:rsidDel="00204899" w:rsidRDefault="005509B4" w:rsidP="00DD0655">
      <w:pPr>
        <w:pStyle w:val="ListParagraph"/>
        <w:numPr>
          <w:ilvl w:val="1"/>
          <w:numId w:val="11"/>
        </w:numPr>
        <w:rPr>
          <w:del w:id="538" w:author="Lopez, Phylroy" w:date="2016-05-03T11:56:00Z"/>
        </w:rPr>
      </w:pPr>
      <w:del w:id="539" w:author="Lopez, Phylroy" w:date="2016-05-03T11:56:00Z">
        <w:r w:rsidDel="00204899">
          <w:delText>Select “Thermal</w:delText>
        </w:r>
        <w:r w:rsidR="00BF7ECB" w:rsidDel="00204899">
          <w:delText xml:space="preserve"> </w:delText>
        </w:r>
        <w:r w:rsidDel="00204899">
          <w:delText>Zone 1” and then go to the “Library” tab in the right pane (</w:delText>
        </w:r>
        <w:r w:rsidR="00AA7161" w:rsidDel="00204899">
          <w:fldChar w:fldCharType="begin"/>
        </w:r>
        <w:r w:rsidR="00AA7161" w:rsidDel="00204899">
          <w:delInstrText xml:space="preserve"> REF _Ref362615185 </w:delInstrText>
        </w:r>
        <w:r w:rsidR="00AA7161" w:rsidDel="00204899">
          <w:fldChar w:fldCharType="separate"/>
        </w:r>
        <w:r w:rsidR="009E08EC" w:rsidDel="00204899">
          <w:delText xml:space="preserve">Figure </w:delText>
        </w:r>
        <w:r w:rsidR="009E08EC" w:rsidDel="00204899">
          <w:rPr>
            <w:noProof/>
          </w:rPr>
          <w:delText>6</w:delText>
        </w:r>
        <w:r w:rsidR="009E08EC" w:rsidDel="00204899">
          <w:delText>.</w:delText>
        </w:r>
        <w:r w:rsidR="009E08EC" w:rsidDel="00204899">
          <w:rPr>
            <w:noProof/>
          </w:rPr>
          <w:delText>1</w:delText>
        </w:r>
        <w:r w:rsidR="00AA7161" w:rsidDel="00204899">
          <w:rPr>
            <w:noProof/>
          </w:rPr>
          <w:fldChar w:fldCharType="end"/>
        </w:r>
        <w:r w:rsidDel="00204899">
          <w:delText>).</w:delText>
        </w:r>
      </w:del>
    </w:p>
    <w:p w:rsidR="005509B4" w:rsidDel="00204899" w:rsidRDefault="005509B4" w:rsidP="00DD0655">
      <w:pPr>
        <w:pStyle w:val="ListParagraph"/>
        <w:numPr>
          <w:ilvl w:val="1"/>
          <w:numId w:val="11"/>
        </w:numPr>
        <w:rPr>
          <w:del w:id="540" w:author="Lopez, Phylroy" w:date="2016-05-03T11:56:00Z"/>
        </w:rPr>
      </w:pPr>
      <w:del w:id="541" w:author="Lopez, Phylroy" w:date="2016-05-03T11:56:00Z">
        <w:r w:rsidDel="00204899">
          <w:delText>Expand the “PTHP” section and drag the object to the “Zone Equipment” drop zone.</w:delText>
        </w:r>
      </w:del>
    </w:p>
    <w:p w:rsidR="005509B4" w:rsidDel="00204899" w:rsidRDefault="005509B4" w:rsidP="00DD0655">
      <w:pPr>
        <w:pStyle w:val="ListParagraph"/>
        <w:numPr>
          <w:ilvl w:val="1"/>
          <w:numId w:val="11"/>
        </w:numPr>
        <w:rPr>
          <w:del w:id="542" w:author="Lopez, Phylroy" w:date="2016-05-03T11:56:00Z"/>
        </w:rPr>
      </w:pPr>
      <w:del w:id="543" w:author="Lopez, Phylroy" w:date="2016-05-03T11:56:00Z">
        <w:r w:rsidDel="00204899">
          <w:delText>Repeat the previous step for “Thermal</w:delText>
        </w:r>
        <w:r w:rsidR="00BF7ECB" w:rsidDel="00204899">
          <w:delText xml:space="preserve"> </w:delText>
        </w:r>
        <w:r w:rsidDel="00204899">
          <w:delText>Zone 2”.</w:delText>
        </w:r>
      </w:del>
    </w:p>
    <w:p w:rsidR="00DF4C70" w:rsidDel="00204899" w:rsidRDefault="009A1E98" w:rsidP="00D26CC2">
      <w:pPr>
        <w:keepNext/>
        <w:jc w:val="center"/>
        <w:rPr>
          <w:del w:id="544" w:author="Lopez, Phylroy" w:date="2016-05-03T11:56:00Z"/>
        </w:rPr>
      </w:pPr>
      <w:del w:id="545" w:author="Lopez, Phylroy" w:date="2016-05-03T11:56:00Z">
        <w:r w:rsidDel="00204899">
          <w:rPr>
            <w:noProof/>
            <w:lang w:val="en-CA" w:eastAsia="en-CA"/>
          </w:rPr>
          <w:lastRenderedPageBreak/>
          <w:drawing>
            <wp:inline distT="0" distB="0" distL="0" distR="0" wp14:anchorId="2F464490" wp14:editId="35C11E08">
              <wp:extent cx="4873752" cy="2743200"/>
              <wp:effectExtent l="0" t="0" r="317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873752" cy="2743200"/>
                      </a:xfrm>
                      <a:prstGeom prst="rect">
                        <a:avLst/>
                      </a:prstGeom>
                    </pic:spPr>
                  </pic:pic>
                </a:graphicData>
              </a:graphic>
            </wp:inline>
          </w:drawing>
        </w:r>
      </w:del>
    </w:p>
    <w:p w:rsidR="005509B4" w:rsidDel="00204899" w:rsidRDefault="00DF4C70" w:rsidP="00D26CC2">
      <w:pPr>
        <w:pStyle w:val="Caption"/>
        <w:jc w:val="center"/>
        <w:rPr>
          <w:del w:id="546" w:author="Lopez, Phylroy" w:date="2016-05-03T11:56:00Z"/>
        </w:rPr>
      </w:pPr>
      <w:bookmarkStart w:id="547" w:name="_Ref362615185"/>
      <w:del w:id="548" w:author="Lopez, Phylroy" w:date="2016-05-03T11:56:00Z">
        <w:r w:rsidDel="00204899">
          <w:delText xml:space="preserve">Figure </w:delText>
        </w:r>
        <w:r w:rsidR="00AA7161" w:rsidDel="00204899">
          <w:fldChar w:fldCharType="begin"/>
        </w:r>
        <w:r w:rsidR="00AA7161" w:rsidDel="00204899">
          <w:delInstrText xml:space="preserve"> STYLEREF 1 \s </w:delInstrText>
        </w:r>
        <w:r w:rsidR="00AA7161" w:rsidDel="00204899">
          <w:fldChar w:fldCharType="separate"/>
        </w:r>
        <w:r w:rsidR="000D14ED" w:rsidDel="00204899">
          <w:rPr>
            <w:noProof/>
          </w:rPr>
          <w:delText>6</w:delText>
        </w:r>
        <w:r w:rsidR="00AA7161" w:rsidDel="00204899">
          <w:rPr>
            <w:noProof/>
          </w:rPr>
          <w:fldChar w:fldCharType="end"/>
        </w:r>
        <w:r w:rsidR="00454528" w:rsidDel="00204899">
          <w:delText>.</w:delText>
        </w:r>
        <w:r w:rsidR="00454528" w:rsidDel="00204899">
          <w:fldChar w:fldCharType="begin"/>
        </w:r>
        <w:r w:rsidR="00454528" w:rsidDel="00204899">
          <w:delInstrText xml:space="preserve"> SEQ Figure \* ARABIC \s 1 </w:delInstrText>
        </w:r>
        <w:r w:rsidR="00454528" w:rsidDel="00204899">
          <w:fldChar w:fldCharType="separate"/>
        </w:r>
        <w:r w:rsidR="000D14ED" w:rsidDel="00204899">
          <w:rPr>
            <w:noProof/>
          </w:rPr>
          <w:delText>1</w:delText>
        </w:r>
        <w:r w:rsidR="00454528" w:rsidDel="00204899">
          <w:fldChar w:fldCharType="end"/>
        </w:r>
        <w:bookmarkEnd w:id="547"/>
        <w:r w:rsidDel="00204899">
          <w:delText xml:space="preserve"> - </w:delText>
        </w:r>
        <w:r w:rsidR="00D26CC2" w:rsidDel="00204899">
          <w:delText>A</w:delText>
        </w:r>
        <w:r w:rsidRPr="003E5170" w:rsidDel="00204899">
          <w:delText>dding PTHP</w:delText>
        </w:r>
        <w:r w:rsidR="00D26CC2" w:rsidDel="00204899">
          <w:delText xml:space="preserve"> to a thermal zone</w:delText>
        </w:r>
        <w:r w:rsidRPr="003E5170" w:rsidDel="00204899">
          <w:delText xml:space="preserve"> in</w:delText>
        </w:r>
        <w:r w:rsidR="00D26CC2" w:rsidDel="00204899">
          <w:delText xml:space="preserve"> the</w:delText>
        </w:r>
        <w:r w:rsidRPr="003E5170" w:rsidDel="00204899">
          <w:delText xml:space="preserve"> </w:delText>
        </w:r>
        <w:r w:rsidR="00D26CC2" w:rsidDel="00204899">
          <w:delText>t</w:delText>
        </w:r>
        <w:r w:rsidRPr="003E5170" w:rsidDel="00204899">
          <w:delText xml:space="preserve">hermal </w:delText>
        </w:r>
        <w:r w:rsidR="00D26CC2" w:rsidDel="00204899">
          <w:delText>z</w:delText>
        </w:r>
        <w:r w:rsidRPr="003E5170" w:rsidDel="00204899">
          <w:delText>ones tab</w:delText>
        </w:r>
        <w:r w:rsidR="005509B4" w:rsidRPr="00DF4C70" w:rsidDel="00204899">
          <w:br/>
          <w:delText xml:space="preserve"> </w:delText>
        </w:r>
        <w:r w:rsidDel="00204899">
          <w:rPr>
            <w:i w:val="0"/>
          </w:rPr>
          <w:br/>
        </w:r>
        <w:r w:rsidR="005509B4" w:rsidDel="00204899">
          <w:rPr>
            <w:noProof/>
            <w:lang w:val="en-CA" w:eastAsia="en-CA"/>
          </w:rPr>
          <mc:AlternateContent>
            <mc:Choice Requires="wps">
              <w:drawing>
                <wp:inline distT="0" distB="0" distL="0" distR="0" wp14:anchorId="4BB2EB07" wp14:editId="29EF36B3">
                  <wp:extent cx="5029200" cy="447675"/>
                  <wp:effectExtent l="9525" t="13335" r="9525" b="24765"/>
                  <wp:docPr id="104"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4767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5509B4">
                              <w:pPr>
                                <w:rPr>
                                  <w:i/>
                                  <w:color w:val="943634" w:themeColor="accent2" w:themeShade="BF"/>
                                </w:rPr>
                              </w:pPr>
                              <w:r w:rsidRPr="00BE5979">
                                <w:t>Tip</w:t>
                              </w:r>
                              <w:r>
                                <w:t>:</w:t>
                              </w:r>
                              <w:r w:rsidRPr="00BE5979">
                                <w:t xml:space="preserve"> </w:t>
                              </w:r>
                              <w:r w:rsidRPr="006B0796">
                                <w:t>Adding zone equipment or other HVAC systems to a thermal zone will disable ideal air loads.</w:t>
                              </w: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wps:txbx>
                        <wps:bodyPr rot="0" vert="horz" wrap="square" lIns="91440" tIns="45720" rIns="91440" bIns="45720" anchor="t" anchorCtr="0" upright="1">
                          <a:noAutofit/>
                        </wps:bodyPr>
                      </wps:wsp>
                    </a:graphicData>
                  </a:graphic>
                </wp:inline>
              </w:drawing>
            </mc:Choice>
            <mc:Fallback>
              <w:pict>
                <v:shape id="_x0000_s1060" type="#_x0000_t202" style="width:396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" fillcolor="#d6e3bc [1302]" strokecolor="#c2d69b [1942]" strokeweight="1pt">
                  <v:fill color2="#d6e3bc" focus="100%" type="gradient"/>
                  <v:shadow on="t" color="#4e6128 [1606]" opacity=".5" offset="1pt"/>
                  <v:textbox>
                    <w:txbxContent>
                      <w:p w:rsidR="00204899" w:rsidRPr="006B0796" w:rsidRDefault="00204899" w:rsidP="005509B4">
                        <w:pPr>
                          <w:rPr>
                            <w:i/>
                            <w:color w:val="943634" w:themeColor="accent2" w:themeShade="BF"/>
                          </w:rPr>
                        </w:pPr>
                        <w:r w:rsidRPr="00BE5979">
                          <w:t>Tip</w:t>
                        </w:r>
                        <w:r>
                          <w:t>:</w:t>
                        </w:r>
                        <w:r w:rsidRPr="00BE5979">
                          <w:t xml:space="preserve"> </w:t>
                        </w:r>
                        <w:r w:rsidRPr="006B0796">
                          <w:t>Adding zone equipment or other HVAC systems to a thermal zone will disable ideal air loads.</w:t>
                        </w: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v:textbox>
                  <w10:anchorlock/>
                </v:shape>
              </w:pict>
            </mc:Fallback>
          </mc:AlternateContent>
        </w:r>
        <w:r w:rsidR="005509B4" w:rsidDel="00204899">
          <w:br/>
        </w:r>
        <w:r w:rsidR="005509B4" w:rsidDel="00204899">
          <w:rPr>
            <w:noProof/>
            <w:lang w:val="en-CA" w:eastAsia="en-CA"/>
          </w:rPr>
          <mc:AlternateContent>
            <mc:Choice Requires="wps">
              <w:drawing>
                <wp:inline distT="0" distB="0" distL="0" distR="0" wp14:anchorId="06023DB1" wp14:editId="1F0550A5">
                  <wp:extent cx="5029200" cy="511175"/>
                  <wp:effectExtent l="9525" t="10160" r="9525" b="21590"/>
                  <wp:docPr id="10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51117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5509B4">
                              <w:r w:rsidRPr="00BE5979">
                                <w:t>Tip</w:t>
                              </w:r>
                              <w:r>
                                <w:t>:</w:t>
                              </w:r>
                              <w:r w:rsidRPr="00BE5979">
                                <w:t xml:space="preserve"> </w:t>
                              </w:r>
                              <w:r w:rsidRPr="006B0796">
                                <w:t>Clicking on the object in the “Zone Equipment” drop zone will open an inspector for the PTHP</w:t>
                              </w:r>
                              <w:r>
                                <w:t xml:space="preserve"> (Packaged Terminal Heat Pump)</w:t>
                              </w:r>
                              <w:r w:rsidRPr="006B0796">
                                <w:t xml:space="preserve"> system.</w:t>
                              </w: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wps:txbx>
                        <wps:bodyPr rot="0" vert="horz" wrap="square" lIns="91440" tIns="45720" rIns="91440" bIns="45720" anchor="t" anchorCtr="0" upright="1">
                          <a:noAutofit/>
                        </wps:bodyPr>
                      </wps:wsp>
                    </a:graphicData>
                  </a:graphic>
                </wp:inline>
              </w:drawing>
            </mc:Choice>
            <mc:Fallback>
              <w:pict>
                <v:shape id="_x0000_s1061" type="#_x0000_t202" style="width:396pt;height: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" fillcolor="#d6e3bc [1302]" strokecolor="#c2d69b [1942]" strokeweight="1pt">
                  <v:fill color2="#d6e3bc" focus="100%" type="gradient"/>
                  <v:shadow on="t" color="#4e6128 [1606]" opacity=".5" offset="1pt"/>
                  <v:textbox>
                    <w:txbxContent>
                      <w:p w:rsidR="00204899" w:rsidRPr="006B0796" w:rsidRDefault="00204899" w:rsidP="005509B4">
                        <w:r w:rsidRPr="00BE5979">
                          <w:t>Tip</w:t>
                        </w:r>
                        <w:r>
                          <w:t>:</w:t>
                        </w:r>
                        <w:r w:rsidRPr="00BE5979">
                          <w:t xml:space="preserve"> </w:t>
                        </w:r>
                        <w:r w:rsidRPr="006B0796">
                          <w:t>Clicking on the object in the “Zone Equipment” drop zone will open an inspector for the PTHP</w:t>
                        </w:r>
                        <w:r>
                          <w:t xml:space="preserve"> (Packaged Terminal Heat Pump)</w:t>
                        </w:r>
                        <w:r w:rsidRPr="006B0796">
                          <w:t xml:space="preserve"> system.</w:t>
                        </w: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v:textbox>
                  <w10:anchorlock/>
                </v:shape>
              </w:pict>
            </mc:Fallback>
          </mc:AlternateContent>
        </w:r>
      </w:del>
    </w:p>
    <w:p w:rsidR="005509B4" w:rsidDel="00204899" w:rsidRDefault="005509B4" w:rsidP="00DD0655">
      <w:pPr>
        <w:pStyle w:val="ListParagraph"/>
        <w:numPr>
          <w:ilvl w:val="1"/>
          <w:numId w:val="11"/>
        </w:numPr>
        <w:rPr>
          <w:del w:id="549" w:author="Lopez, Phylroy" w:date="2016-05-03T11:56:00Z"/>
        </w:rPr>
      </w:pPr>
      <w:del w:id="550" w:author="Lopez, Phylroy" w:date="2016-05-03T11:56:00Z">
        <w:r w:rsidDel="00204899">
          <w:delText>Add air and plant loops to your model.</w:delText>
        </w:r>
      </w:del>
    </w:p>
    <w:p w:rsidR="005509B4" w:rsidDel="00204899" w:rsidRDefault="005509B4" w:rsidP="00DD0655">
      <w:pPr>
        <w:pStyle w:val="ListParagraph"/>
        <w:numPr>
          <w:ilvl w:val="2"/>
          <w:numId w:val="11"/>
        </w:numPr>
        <w:rPr>
          <w:del w:id="551" w:author="Lopez, Phylroy" w:date="2016-05-03T11:56:00Z"/>
        </w:rPr>
      </w:pPr>
      <w:del w:id="552" w:author="Lopez, Phylroy" w:date="2016-05-03T11:56:00Z">
        <w:r w:rsidDel="00204899">
          <w:delText xml:space="preserve">Click the “HVAC Systems” tab, and then click the green “+” near the top right. This opens a library of loop templates. </w:delText>
        </w:r>
        <w:r w:rsidDel="00204899">
          <w:rPr>
            <w:noProof/>
            <w:lang w:val="en-CA" w:eastAsia="en-CA"/>
          </w:rPr>
          <w:drawing>
            <wp:inline distT="0" distB="0" distL="0" distR="0" wp14:anchorId="1AFC35C6" wp14:editId="58A7BEC0">
              <wp:extent cx="212271" cy="228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_hvac_tab.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2271" cy="228600"/>
                      </a:xfrm>
                      <a:prstGeom prst="rect">
                        <a:avLst/>
                      </a:prstGeom>
                    </pic:spPr>
                  </pic:pic>
                </a:graphicData>
              </a:graphic>
            </wp:inline>
          </w:drawing>
        </w:r>
      </w:del>
    </w:p>
    <w:p w:rsidR="00D26CC2" w:rsidDel="00204899" w:rsidRDefault="005509B4" w:rsidP="00D26CC2">
      <w:pPr>
        <w:pStyle w:val="ListParagraph"/>
        <w:keepNext/>
        <w:numPr>
          <w:ilvl w:val="2"/>
          <w:numId w:val="11"/>
        </w:numPr>
        <w:rPr>
          <w:del w:id="553" w:author="Lopez, Phylroy" w:date="2016-05-03T11:56:00Z"/>
        </w:rPr>
      </w:pPr>
      <w:del w:id="554" w:author="Lopez, Phylroy" w:date="2016-05-03T11:56:00Z">
        <w:r w:rsidDel="00204899">
          <w:delText xml:space="preserve">Choose the one labeled “Packaged Rooftop VAV with Reheat” by clicking “Add to Model”. The four icons represent heating, cooling, fan, and terminal </w:delText>
        </w:r>
        <w:r w:rsidR="00B62F3E" w:rsidDel="00204899">
          <w:delText xml:space="preserve">type </w:delText>
        </w:r>
        <w:r w:rsidDel="00204899">
          <w:delText>(</w:delText>
        </w:r>
        <w:r w:rsidR="00AA7161" w:rsidDel="00204899">
          <w:fldChar w:fldCharType="begin"/>
        </w:r>
        <w:r w:rsidR="00AA7161" w:rsidDel="00204899">
          <w:delInstrText xml:space="preserve"> REF _Ref362615201 </w:delInstrText>
        </w:r>
        <w:r w:rsidR="00AA7161" w:rsidDel="00204899">
          <w:fldChar w:fldCharType="separate"/>
        </w:r>
        <w:r w:rsidR="009E08EC" w:rsidDel="00204899">
          <w:delText xml:space="preserve">Figure </w:delText>
        </w:r>
        <w:r w:rsidR="009E08EC" w:rsidDel="00204899">
          <w:rPr>
            <w:noProof/>
          </w:rPr>
          <w:delText>6</w:delText>
        </w:r>
        <w:r w:rsidR="009E08EC" w:rsidDel="00204899">
          <w:delText>.</w:delText>
        </w:r>
        <w:r w:rsidR="009E08EC" w:rsidDel="00204899">
          <w:rPr>
            <w:noProof/>
          </w:rPr>
          <w:delText>2</w:delText>
        </w:r>
        <w:r w:rsidR="00AA7161" w:rsidDel="00204899">
          <w:rPr>
            <w:noProof/>
          </w:rPr>
          <w:fldChar w:fldCharType="end"/>
        </w:r>
        <w:r w:rsidR="00D26CC2" w:rsidDel="00204899">
          <w:delText>).</w:delText>
        </w:r>
      </w:del>
    </w:p>
    <w:p w:rsidR="00DF4C70" w:rsidDel="00204899" w:rsidRDefault="005509B4" w:rsidP="00D26CC2">
      <w:pPr>
        <w:keepNext/>
        <w:jc w:val="center"/>
        <w:rPr>
          <w:del w:id="555" w:author="Lopez, Phylroy" w:date="2016-05-03T11:56:00Z"/>
        </w:rPr>
      </w:pPr>
      <w:del w:id="556" w:author="Lopez, Phylroy" w:date="2016-05-03T11:56:00Z">
        <w:r w:rsidDel="00204899">
          <w:rPr>
            <w:noProof/>
            <w:lang w:val="en-CA" w:eastAsia="en-CA"/>
          </w:rPr>
          <w:drawing>
            <wp:inline distT="0" distB="0" distL="0" distR="0" wp14:anchorId="1B23CCB4" wp14:editId="4770E6D6">
              <wp:extent cx="914400" cy="694944"/>
              <wp:effectExtent l="0" t="0" r="0" b="0"/>
              <wp:docPr id="29" name="Picture 29" descr="U:\OpenStudio - Local Development\SO loop icons\system_typ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OpenStudio - Local Development\SO loop icons\system_type_7.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14400" cy="694944"/>
                      </a:xfrm>
                      <a:prstGeom prst="rect">
                        <a:avLst/>
                      </a:prstGeom>
                      <a:noFill/>
                      <a:ln>
                        <a:noFill/>
                      </a:ln>
                    </pic:spPr>
                  </pic:pic>
                </a:graphicData>
              </a:graphic>
            </wp:inline>
          </w:drawing>
        </w:r>
      </w:del>
    </w:p>
    <w:p w:rsidR="005509B4" w:rsidDel="00204899" w:rsidRDefault="00DF4C70" w:rsidP="00D26CC2">
      <w:pPr>
        <w:pStyle w:val="Caption"/>
        <w:jc w:val="center"/>
        <w:rPr>
          <w:del w:id="557" w:author="Lopez, Phylroy" w:date="2016-05-03T11:56:00Z"/>
        </w:rPr>
      </w:pPr>
      <w:bookmarkStart w:id="558" w:name="_Ref362615201"/>
      <w:del w:id="559" w:author="Lopez, Phylroy" w:date="2016-05-03T11:56:00Z">
        <w:r w:rsidDel="00204899">
          <w:delText xml:space="preserve">Figure </w:delText>
        </w:r>
        <w:r w:rsidR="00AA7161" w:rsidDel="00204899">
          <w:fldChar w:fldCharType="begin"/>
        </w:r>
        <w:r w:rsidR="00AA7161" w:rsidDel="00204899">
          <w:delInstrText xml:space="preserve"> STYLEREF 1 \s </w:delInstrText>
        </w:r>
        <w:r w:rsidR="00AA7161" w:rsidDel="00204899">
          <w:fldChar w:fldCharType="separate"/>
        </w:r>
        <w:r w:rsidR="000D14ED" w:rsidDel="00204899">
          <w:rPr>
            <w:noProof/>
          </w:rPr>
          <w:delText>6</w:delText>
        </w:r>
        <w:r w:rsidR="00AA7161" w:rsidDel="00204899">
          <w:rPr>
            <w:noProof/>
          </w:rPr>
          <w:fldChar w:fldCharType="end"/>
        </w:r>
        <w:r w:rsidR="00454528" w:rsidDel="00204899">
          <w:delText>.</w:delText>
        </w:r>
        <w:r w:rsidR="00454528" w:rsidDel="00204899">
          <w:fldChar w:fldCharType="begin"/>
        </w:r>
        <w:r w:rsidR="00454528" w:rsidDel="00204899">
          <w:delInstrText xml:space="preserve"> SEQ Figure \* ARABIC \s 1 </w:delInstrText>
        </w:r>
        <w:r w:rsidR="00454528" w:rsidDel="00204899">
          <w:fldChar w:fldCharType="separate"/>
        </w:r>
        <w:r w:rsidR="000D14ED" w:rsidDel="00204899">
          <w:rPr>
            <w:noProof/>
          </w:rPr>
          <w:delText>2</w:delText>
        </w:r>
        <w:r w:rsidR="00454528" w:rsidDel="00204899">
          <w:fldChar w:fldCharType="end"/>
        </w:r>
        <w:bookmarkEnd w:id="558"/>
        <w:r w:rsidR="00D26CC2" w:rsidDel="00204899">
          <w:delText xml:space="preserve"> – Heating, cooling, fan, and terminal </w:delText>
        </w:r>
        <w:r w:rsidR="00B62F3E" w:rsidDel="00204899">
          <w:delText xml:space="preserve">type </w:delText>
        </w:r>
        <w:r w:rsidR="00D26CC2" w:rsidDel="00204899">
          <w:delText>icons</w:delText>
        </w:r>
        <w:r w:rsidR="005509B4" w:rsidDel="00204899">
          <w:br/>
        </w:r>
      </w:del>
    </w:p>
    <w:p w:rsidR="005509B4" w:rsidDel="00204899" w:rsidRDefault="005509B4" w:rsidP="00DD0655">
      <w:pPr>
        <w:pStyle w:val="ListParagraph"/>
        <w:numPr>
          <w:ilvl w:val="2"/>
          <w:numId w:val="11"/>
        </w:numPr>
        <w:rPr>
          <w:del w:id="560" w:author="Lopez, Phylroy" w:date="2016-05-03T11:56:00Z"/>
        </w:rPr>
      </w:pPr>
      <w:del w:id="561" w:author="Lopez, Phylroy" w:date="2016-05-03T11:56:00Z">
        <w:r w:rsidDel="00204899">
          <w:delText>Open up “My Model” and drag Thermal Zones 3,</w:delText>
        </w:r>
        <w:r w:rsidR="00DF4849" w:rsidDel="00204899">
          <w:delText xml:space="preserve"> </w:delText>
        </w:r>
        <w:r w:rsidDel="00204899">
          <w:delText>4, and 5 onto the drop zone on the demand side of the air loop (</w:delText>
        </w:r>
        <w:r w:rsidR="00AA7161" w:rsidDel="00204899">
          <w:fldChar w:fldCharType="begin"/>
        </w:r>
        <w:r w:rsidR="00AA7161" w:rsidDel="00204899">
          <w:delInstrText xml:space="preserve"> REF _Ref362615209 </w:delInstrText>
        </w:r>
        <w:r w:rsidR="00AA7161" w:rsidDel="00204899">
          <w:fldChar w:fldCharType="separate"/>
        </w:r>
        <w:r w:rsidR="009E08EC" w:rsidDel="00204899">
          <w:delText xml:space="preserve">Figure </w:delText>
        </w:r>
        <w:r w:rsidR="009E08EC" w:rsidDel="00204899">
          <w:rPr>
            <w:noProof/>
          </w:rPr>
          <w:delText>6</w:delText>
        </w:r>
        <w:r w:rsidR="009E08EC" w:rsidDel="00204899">
          <w:delText>.</w:delText>
        </w:r>
        <w:r w:rsidR="009E08EC" w:rsidDel="00204899">
          <w:rPr>
            <w:noProof/>
          </w:rPr>
          <w:delText>3</w:delText>
        </w:r>
        <w:r w:rsidR="00AA7161" w:rsidDel="00204899">
          <w:rPr>
            <w:noProof/>
          </w:rPr>
          <w:fldChar w:fldCharType="end"/>
        </w:r>
        <w:r w:rsidDel="00204899">
          <w:delText>).</w:delText>
        </w:r>
      </w:del>
    </w:p>
    <w:p w:rsidR="00DF4C70" w:rsidDel="00204899" w:rsidRDefault="00DF4849" w:rsidP="00301AB1">
      <w:pPr>
        <w:keepNext/>
        <w:jc w:val="center"/>
        <w:rPr>
          <w:del w:id="562" w:author="Lopez, Phylroy" w:date="2016-05-03T11:56:00Z"/>
        </w:rPr>
      </w:pPr>
      <w:del w:id="563" w:author="Lopez, Phylroy" w:date="2016-05-03T11:56:00Z">
        <w:r w:rsidDel="00204899">
          <w:rPr>
            <w:noProof/>
            <w:lang w:val="en-CA" w:eastAsia="en-CA"/>
          </w:rPr>
          <w:lastRenderedPageBreak/>
          <w:drawing>
            <wp:inline distT="0" distB="0" distL="0" distR="0" wp14:anchorId="6C8B0753" wp14:editId="2CA4ED58">
              <wp:extent cx="4873752" cy="2743200"/>
              <wp:effectExtent l="0" t="0" r="317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873752" cy="2743200"/>
                      </a:xfrm>
                      <a:prstGeom prst="rect">
                        <a:avLst/>
                      </a:prstGeom>
                    </pic:spPr>
                  </pic:pic>
                </a:graphicData>
              </a:graphic>
            </wp:inline>
          </w:drawing>
        </w:r>
      </w:del>
    </w:p>
    <w:p w:rsidR="005509B4" w:rsidDel="00204899" w:rsidRDefault="00DF4C70" w:rsidP="00301AB1">
      <w:pPr>
        <w:pStyle w:val="Caption"/>
        <w:jc w:val="center"/>
        <w:rPr>
          <w:del w:id="564" w:author="Lopez, Phylroy" w:date="2016-05-03T11:56:00Z"/>
        </w:rPr>
      </w:pPr>
      <w:bookmarkStart w:id="565" w:name="_Ref362615209"/>
      <w:del w:id="566" w:author="Lopez, Phylroy" w:date="2016-05-03T11:56:00Z">
        <w:r w:rsidDel="00204899">
          <w:delText xml:space="preserve">Figure </w:delText>
        </w:r>
        <w:r w:rsidR="00AA7161" w:rsidDel="00204899">
          <w:fldChar w:fldCharType="begin"/>
        </w:r>
        <w:r w:rsidR="00AA7161" w:rsidDel="00204899">
          <w:delInstrText xml:space="preserve"> STYLEREF 1 \s </w:delInstrText>
        </w:r>
        <w:r w:rsidR="00AA7161" w:rsidDel="00204899">
          <w:fldChar w:fldCharType="separate"/>
        </w:r>
        <w:r w:rsidR="000D14ED" w:rsidDel="00204899">
          <w:rPr>
            <w:noProof/>
          </w:rPr>
          <w:delText>6</w:delText>
        </w:r>
        <w:r w:rsidR="00AA7161" w:rsidDel="00204899">
          <w:rPr>
            <w:noProof/>
          </w:rPr>
          <w:fldChar w:fldCharType="end"/>
        </w:r>
        <w:r w:rsidR="00454528" w:rsidDel="00204899">
          <w:delText>.</w:delText>
        </w:r>
        <w:r w:rsidR="00454528" w:rsidDel="00204899">
          <w:fldChar w:fldCharType="begin"/>
        </w:r>
        <w:r w:rsidR="00454528" w:rsidDel="00204899">
          <w:delInstrText xml:space="preserve"> SEQ Figure \* ARABIC \s 1 </w:delInstrText>
        </w:r>
        <w:r w:rsidR="00454528" w:rsidDel="00204899">
          <w:fldChar w:fldCharType="separate"/>
        </w:r>
        <w:r w:rsidR="000D14ED" w:rsidDel="00204899">
          <w:rPr>
            <w:noProof/>
          </w:rPr>
          <w:delText>3</w:delText>
        </w:r>
        <w:r w:rsidR="00454528" w:rsidDel="00204899">
          <w:fldChar w:fldCharType="end"/>
        </w:r>
        <w:bookmarkEnd w:id="565"/>
        <w:r w:rsidDel="00204899">
          <w:delText xml:space="preserve"> - </w:delText>
        </w:r>
        <w:r w:rsidR="00301AB1" w:rsidDel="00204899">
          <w:delText>A</w:delText>
        </w:r>
        <w:r w:rsidR="00266112" w:rsidDel="00204899">
          <w:delText>dding thermal zones to air loop in the HVAC tab</w:delText>
        </w:r>
      </w:del>
    </w:p>
    <w:p w:rsidR="005509B4" w:rsidDel="00204899" w:rsidRDefault="005509B4" w:rsidP="00266112">
      <w:pPr>
        <w:jc w:val="center"/>
        <w:rPr>
          <w:del w:id="567" w:author="Lopez, Phylroy" w:date="2016-05-03T11:56:00Z"/>
        </w:rPr>
      </w:pPr>
      <w:del w:id="568" w:author="Lopez, Phylroy" w:date="2016-05-03T11:56:00Z">
        <w:r w:rsidDel="00204899">
          <w:rPr>
            <w:noProof/>
            <w:lang w:val="en-CA" w:eastAsia="en-CA"/>
          </w:rPr>
          <mc:AlternateContent>
            <mc:Choice Requires="wps">
              <w:drawing>
                <wp:inline distT="0" distB="0" distL="0" distR="0" wp14:anchorId="6A52CA43" wp14:editId="05264A27">
                  <wp:extent cx="5041265" cy="485775"/>
                  <wp:effectExtent l="9525" t="8890" r="16510" b="29210"/>
                  <wp:docPr id="10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265" cy="48577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5509B4">
                              <w:r w:rsidRPr="00BE5979">
                                <w:t>Tip</w:t>
                              </w:r>
                              <w:r>
                                <w:t>:</w:t>
                              </w:r>
                              <w:r w:rsidRPr="00BE5979">
                                <w:t xml:space="preserve"> </w:t>
                              </w:r>
                              <w:r>
                                <w:t>You can also add thermal zones to an air loop by selecting the splitter or mixer and checking boxes for each zone you want on the loop.</w:t>
                              </w: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wps:txbx>
                        <wps:bodyPr rot="0" vert="horz" wrap="square" lIns="91440" tIns="45720" rIns="91440" bIns="45720" anchor="t" anchorCtr="0" upright="1">
                          <a:noAutofit/>
                        </wps:bodyPr>
                      </wps:wsp>
                    </a:graphicData>
                  </a:graphic>
                </wp:inline>
              </w:drawing>
            </mc:Choice>
            <mc:Fallback>
              <w:pict>
                <v:shape id="_x0000_s1062" type="#_x0000_t202" style="width:396.95pt;height: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" fillcolor="#d6e3bc [1302]" strokecolor="#c2d69b [1942]" strokeweight="1pt">
                  <v:fill color2="#d6e3bc" focus="100%" type="gradient"/>
                  <v:shadow on="t" color="#4e6128 [1606]" opacity=".5" offset="1pt"/>
                  <v:textbox>
                    <w:txbxContent>
                      <w:p w:rsidR="00204899" w:rsidRPr="006B0796" w:rsidRDefault="00204899" w:rsidP="005509B4">
                        <w:r w:rsidRPr="00BE5979">
                          <w:t>Tip</w:t>
                        </w:r>
                        <w:r>
                          <w:t>:</w:t>
                        </w:r>
                        <w:r w:rsidRPr="00BE5979">
                          <w:t xml:space="preserve"> </w:t>
                        </w:r>
                        <w:r>
                          <w:t>You can also add thermal zones to an air loop by selecting the splitter or mixer and checking boxes for each zone you want on the loop.</w:t>
                        </w: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v:textbox>
                  <w10:anchorlock/>
                </v:shape>
              </w:pict>
            </mc:Fallback>
          </mc:AlternateContent>
        </w:r>
      </w:del>
    </w:p>
    <w:p w:rsidR="005509B4" w:rsidDel="00204899" w:rsidRDefault="005509B4" w:rsidP="00DD0655">
      <w:pPr>
        <w:pStyle w:val="ListParagraph"/>
        <w:numPr>
          <w:ilvl w:val="2"/>
          <w:numId w:val="11"/>
        </w:numPr>
        <w:rPr>
          <w:del w:id="569" w:author="Lopez, Phylroy" w:date="2016-05-03T11:56:00Z"/>
        </w:rPr>
      </w:pPr>
      <w:del w:id="570" w:author="Lopez, Phylroy" w:date="2016-05-03T11:56:00Z">
        <w:r w:rsidDel="00204899">
          <w:delText>Inspect the air and plant loops.</w:delText>
        </w:r>
      </w:del>
    </w:p>
    <w:p w:rsidR="005509B4" w:rsidDel="00204899" w:rsidRDefault="005509B4" w:rsidP="00DD0655">
      <w:pPr>
        <w:pStyle w:val="ListParagraph"/>
        <w:numPr>
          <w:ilvl w:val="3"/>
          <w:numId w:val="11"/>
        </w:numPr>
        <w:rPr>
          <w:del w:id="571" w:author="Lopez, Phylroy" w:date="2016-05-03T11:56:00Z"/>
        </w:rPr>
      </w:pPr>
      <w:del w:id="572" w:author="Lopez, Phylroy" w:date="2016-05-03T11:56:00Z">
        <w:r w:rsidDel="00204899">
          <w:delText>Click on one of the two dots on the cooling coiling icon to navigate from the air loop to the plant loop. In the plant loop the coil is a demand-side object; the pump and chiller are supply side (</w:delText>
        </w:r>
        <w:r w:rsidR="00AA7161" w:rsidDel="00204899">
          <w:fldChar w:fldCharType="begin"/>
        </w:r>
        <w:r w:rsidR="00AA7161" w:rsidDel="00204899">
          <w:delInstrText xml:space="preserve"> REF _Ref362615219 </w:delInstrText>
        </w:r>
        <w:r w:rsidR="00AA7161" w:rsidDel="00204899">
          <w:fldChar w:fldCharType="separate"/>
        </w:r>
        <w:r w:rsidR="009E08EC" w:rsidDel="00204899">
          <w:delText xml:space="preserve">Figure </w:delText>
        </w:r>
        <w:r w:rsidR="009E08EC" w:rsidDel="00204899">
          <w:rPr>
            <w:noProof/>
          </w:rPr>
          <w:delText>6</w:delText>
        </w:r>
        <w:r w:rsidR="009E08EC" w:rsidDel="00204899">
          <w:delText>.</w:delText>
        </w:r>
        <w:r w:rsidR="009E08EC" w:rsidDel="00204899">
          <w:rPr>
            <w:noProof/>
          </w:rPr>
          <w:delText>4</w:delText>
        </w:r>
        <w:r w:rsidR="00AA7161" w:rsidDel="00204899">
          <w:rPr>
            <w:noProof/>
          </w:rPr>
          <w:fldChar w:fldCharType="end"/>
        </w:r>
        <w:r w:rsidDel="00204899">
          <w:delText>).</w:delText>
        </w:r>
      </w:del>
    </w:p>
    <w:p w:rsidR="005509B4" w:rsidDel="00204899" w:rsidRDefault="005509B4" w:rsidP="00DD0655">
      <w:pPr>
        <w:pStyle w:val="ListParagraph"/>
        <w:numPr>
          <w:ilvl w:val="3"/>
          <w:numId w:val="11"/>
        </w:numPr>
        <w:rPr>
          <w:del w:id="573" w:author="Lopez, Phylroy" w:date="2016-05-03T11:56:00Z"/>
        </w:rPr>
      </w:pPr>
      <w:del w:id="574" w:author="Lopez, Phylroy" w:date="2016-05-03T11:56:00Z">
        <w:r w:rsidDel="00204899">
          <w:delText>Click on the dots by the cooling coil icon again to navigate back to the air loop. You can also navigate loops using the pull-down menu near the top right of the main pane.</w:delText>
        </w:r>
      </w:del>
    </w:p>
    <w:p w:rsidR="005509B4" w:rsidDel="00204899" w:rsidRDefault="005509B4" w:rsidP="00DD0655">
      <w:pPr>
        <w:pStyle w:val="ListParagraph"/>
        <w:numPr>
          <w:ilvl w:val="3"/>
          <w:numId w:val="11"/>
        </w:numPr>
        <w:rPr>
          <w:del w:id="575" w:author="Lopez, Phylroy" w:date="2016-05-03T11:56:00Z"/>
        </w:rPr>
      </w:pPr>
      <w:del w:id="576" w:author="Lopez, Phylroy" w:date="2016-05-03T11:56:00Z">
        <w:r w:rsidDel="00204899">
          <w:delText>The hot water loops will show additional objects on the demand side for zone terminals with reheat.</w:delText>
        </w:r>
      </w:del>
    </w:p>
    <w:p w:rsidR="00DF4C70" w:rsidDel="00204899" w:rsidRDefault="00370C79" w:rsidP="00ED14E0">
      <w:pPr>
        <w:keepNext/>
        <w:jc w:val="center"/>
        <w:rPr>
          <w:del w:id="577" w:author="Lopez, Phylroy" w:date="2016-05-03T11:56:00Z"/>
        </w:rPr>
      </w:pPr>
      <w:del w:id="578" w:author="Lopez, Phylroy" w:date="2016-05-03T11:56:00Z">
        <w:r w:rsidDel="00204899">
          <w:rPr>
            <w:noProof/>
            <w:lang w:val="en-CA" w:eastAsia="en-CA"/>
          </w:rPr>
          <w:drawing>
            <wp:inline distT="0" distB="0" distL="0" distR="0" wp14:anchorId="2D904FC4" wp14:editId="1450D977">
              <wp:extent cx="4873752" cy="274320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873752" cy="2743200"/>
                      </a:xfrm>
                      <a:prstGeom prst="rect">
                        <a:avLst/>
                      </a:prstGeom>
                    </pic:spPr>
                  </pic:pic>
                </a:graphicData>
              </a:graphic>
            </wp:inline>
          </w:drawing>
        </w:r>
      </w:del>
    </w:p>
    <w:p w:rsidR="005509B4" w:rsidDel="00204899" w:rsidRDefault="00DF4C70" w:rsidP="00ED14E0">
      <w:pPr>
        <w:pStyle w:val="Caption"/>
        <w:jc w:val="center"/>
        <w:rPr>
          <w:del w:id="579" w:author="Lopez, Phylroy" w:date="2016-05-03T11:56:00Z"/>
        </w:rPr>
      </w:pPr>
      <w:bookmarkStart w:id="580" w:name="_Ref362615219"/>
      <w:del w:id="581" w:author="Lopez, Phylroy" w:date="2016-05-03T11:56:00Z">
        <w:r w:rsidDel="00204899">
          <w:delText xml:space="preserve">Figure </w:delText>
        </w:r>
        <w:r w:rsidR="00AA7161" w:rsidDel="00204899">
          <w:fldChar w:fldCharType="begin"/>
        </w:r>
        <w:r w:rsidR="00AA7161" w:rsidDel="00204899">
          <w:delInstrText xml:space="preserve"> STYLEREF 1 \s </w:delInstrText>
        </w:r>
        <w:r w:rsidR="00AA7161" w:rsidDel="00204899">
          <w:fldChar w:fldCharType="separate"/>
        </w:r>
        <w:r w:rsidR="000D14ED" w:rsidDel="00204899">
          <w:rPr>
            <w:noProof/>
          </w:rPr>
          <w:delText>6</w:delText>
        </w:r>
        <w:r w:rsidR="00AA7161" w:rsidDel="00204899">
          <w:rPr>
            <w:noProof/>
          </w:rPr>
          <w:fldChar w:fldCharType="end"/>
        </w:r>
        <w:r w:rsidR="00454528" w:rsidDel="00204899">
          <w:delText>.</w:delText>
        </w:r>
        <w:r w:rsidR="00454528" w:rsidDel="00204899">
          <w:fldChar w:fldCharType="begin"/>
        </w:r>
        <w:r w:rsidR="00454528" w:rsidDel="00204899">
          <w:delInstrText xml:space="preserve"> SEQ Figure \* ARABIC \s 1 </w:delInstrText>
        </w:r>
        <w:r w:rsidR="00454528" w:rsidDel="00204899">
          <w:fldChar w:fldCharType="separate"/>
        </w:r>
        <w:r w:rsidR="000D14ED" w:rsidDel="00204899">
          <w:rPr>
            <w:noProof/>
          </w:rPr>
          <w:delText>4</w:delText>
        </w:r>
        <w:r w:rsidR="00454528" w:rsidDel="00204899">
          <w:fldChar w:fldCharType="end"/>
        </w:r>
        <w:bookmarkEnd w:id="580"/>
        <w:r w:rsidDel="00204899">
          <w:delText xml:space="preserve"> - </w:delText>
        </w:r>
        <w:r w:rsidR="00266112" w:rsidDel="00204899">
          <w:delText>V</w:delText>
        </w:r>
        <w:r w:rsidRPr="0031283E" w:rsidDel="00204899">
          <w:delText>iew of cold water loop with variable speed pump selected</w:delText>
        </w:r>
        <w:r w:rsidR="00ED14E0" w:rsidDel="00204899">
          <w:delText xml:space="preserve"> in the HVAC tab</w:delText>
        </w:r>
      </w:del>
    </w:p>
    <w:p w:rsidR="005509B4" w:rsidRPr="00A55B08" w:rsidDel="00204899" w:rsidRDefault="005509B4" w:rsidP="00ED14E0">
      <w:pPr>
        <w:jc w:val="center"/>
        <w:rPr>
          <w:del w:id="582" w:author="Lopez, Phylroy" w:date="2016-05-03T11:56:00Z"/>
        </w:rPr>
      </w:pPr>
      <w:del w:id="583" w:author="Lopez, Phylroy" w:date="2016-05-03T11:56:00Z">
        <w:r w:rsidDel="00204899">
          <w:rPr>
            <w:noProof/>
            <w:lang w:val="en-CA" w:eastAsia="en-CA"/>
          </w:rPr>
          <w:lastRenderedPageBreak/>
          <mc:AlternateContent>
            <mc:Choice Requires="wps">
              <w:drawing>
                <wp:inline distT="0" distB="0" distL="0" distR="0" wp14:anchorId="112F90A2" wp14:editId="68CC56B0">
                  <wp:extent cx="5041265" cy="447675"/>
                  <wp:effectExtent l="9525" t="15240" r="16510" b="22860"/>
                  <wp:docPr id="10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265" cy="44767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5509B4">
                              <w:r w:rsidRPr="00BE5979">
                                <w:t>Tip</w:t>
                              </w:r>
                              <w:r>
                                <w:t>:</w:t>
                              </w:r>
                              <w:r w:rsidRPr="00BE5979">
                                <w:t xml:space="preserve"> </w:t>
                              </w:r>
                              <w:r w:rsidRPr="006B0796">
                                <w:t xml:space="preserve">Selecting any object on the loop will bring up an inspector in the right pane. </w:t>
                              </w:r>
                              <w:r>
                                <w:t>An object may have</w:t>
                              </w:r>
                              <w:r w:rsidRPr="006B0796">
                                <w:t xml:space="preserve"> multiple sub</w:t>
                              </w:r>
                              <w:r>
                                <w:t>-</w:t>
                              </w:r>
                              <w:r w:rsidRPr="006B0796">
                                <w:t>tabs.</w:t>
                              </w: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wps:txbx>
                        <wps:bodyPr rot="0" vert="horz" wrap="square" lIns="91440" tIns="45720" rIns="91440" bIns="45720" anchor="t" anchorCtr="0" upright="1">
                          <a:noAutofit/>
                        </wps:bodyPr>
                      </wps:wsp>
                    </a:graphicData>
                  </a:graphic>
                </wp:inline>
              </w:drawing>
            </mc:Choice>
            <mc:Fallback>
              <w:pict>
                <v:shape id="_x0000_s1063" type="#_x0000_t202" style="width:396.95pt;height:3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" fillcolor="#d6e3bc [1302]" strokecolor="#c2d69b [1942]" strokeweight="1pt">
                  <v:fill color2="#d6e3bc" focus="100%" type="gradient"/>
                  <v:shadow on="t" color="#4e6128 [1606]" opacity=".5" offset="1pt"/>
                  <v:textbox>
                    <w:txbxContent>
                      <w:p w:rsidR="00204899" w:rsidRPr="006B0796" w:rsidRDefault="00204899" w:rsidP="005509B4">
                        <w:r w:rsidRPr="00BE5979">
                          <w:t>Tip</w:t>
                        </w:r>
                        <w:r>
                          <w:t>:</w:t>
                        </w:r>
                        <w:r w:rsidRPr="00BE5979">
                          <w:t xml:space="preserve"> </w:t>
                        </w:r>
                        <w:r w:rsidRPr="006B0796">
                          <w:t xml:space="preserve">Selecting any object on the loop will bring up an inspector in the right pane. </w:t>
                        </w:r>
                        <w:r>
                          <w:t>An object may have</w:t>
                        </w:r>
                        <w:r w:rsidRPr="006B0796">
                          <w:t xml:space="preserve"> multiple sub</w:t>
                        </w:r>
                        <w:r>
                          <w:t>-</w:t>
                        </w:r>
                        <w:r w:rsidRPr="006B0796">
                          <w:t>tabs.</w:t>
                        </w: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v:textbox>
                  <w10:anchorlock/>
                </v:shape>
              </w:pict>
            </mc:Fallback>
          </mc:AlternateContent>
        </w:r>
        <w:r w:rsidDel="00204899">
          <w:rPr>
            <w:noProof/>
            <w:lang w:val="en-CA" w:eastAsia="en-CA"/>
          </w:rPr>
          <mc:AlternateContent>
            <mc:Choice Requires="wps">
              <w:drawing>
                <wp:inline distT="0" distB="0" distL="0" distR="0" wp14:anchorId="282FF04E" wp14:editId="5222A0EC">
                  <wp:extent cx="5041265" cy="508000"/>
                  <wp:effectExtent l="9525" t="15240" r="16510" b="29210"/>
                  <wp:docPr id="10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265" cy="50800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5509B4">
                              <w:r w:rsidRPr="00BE5979">
                                <w:t>Tip</w:t>
                              </w:r>
                              <w:r>
                                <w:t>:</w:t>
                              </w:r>
                              <w:r w:rsidRPr="00BE5979">
                                <w:t xml:space="preserve"> </w:t>
                              </w:r>
                              <w:r>
                                <w:t>Clicking the “+” and “-</w:t>
                              </w:r>
                              <w:proofErr w:type="gramStart"/>
                              <w:r>
                                <w:t xml:space="preserve">“ </w:t>
                              </w:r>
                              <w:r w:rsidRPr="006B0796">
                                <w:t>in</w:t>
                              </w:r>
                              <w:proofErr w:type="gramEnd"/>
                              <w:r w:rsidRPr="006B0796">
                                <w:t xml:space="preserve"> the magnifying glass will adjust the zoom level of the loop diagram.</w:t>
                              </w: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wps:txbx>
                        <wps:bodyPr rot="0" vert="horz" wrap="square" lIns="91440" tIns="45720" rIns="91440" bIns="45720" anchor="t" anchorCtr="0" upright="1">
                          <a:noAutofit/>
                        </wps:bodyPr>
                      </wps:wsp>
                    </a:graphicData>
                  </a:graphic>
                </wp:inline>
              </w:drawing>
            </mc:Choice>
            <mc:Fallback>
              <w:pict>
                <v:shape id="_x0000_s1064" type="#_x0000_t202" style="width:396.95pt;height:4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" fillcolor="#d6e3bc [1302]" strokecolor="#c2d69b [1942]" strokeweight="1pt">
                  <v:fill color2="#d6e3bc" focus="100%" type="gradient"/>
                  <v:shadow on="t" color="#4e6128 [1606]" opacity=".5" offset="1pt"/>
                  <v:textbox>
                    <w:txbxContent>
                      <w:p w:rsidR="00204899" w:rsidRPr="006B0796" w:rsidRDefault="00204899" w:rsidP="005509B4">
                        <w:r w:rsidRPr="00BE5979">
                          <w:t>Tip</w:t>
                        </w:r>
                        <w:r>
                          <w:t>:</w:t>
                        </w:r>
                        <w:r w:rsidRPr="00BE5979">
                          <w:t xml:space="preserve"> </w:t>
                        </w:r>
                        <w:r>
                          <w:t>Clicking the “+” and “-</w:t>
                        </w:r>
                        <w:proofErr w:type="gramStart"/>
                        <w:r>
                          <w:t xml:space="preserve">“ </w:t>
                        </w:r>
                        <w:r w:rsidRPr="006B0796">
                          <w:t>in</w:t>
                        </w:r>
                        <w:proofErr w:type="gramEnd"/>
                        <w:r w:rsidRPr="006B0796">
                          <w:t xml:space="preserve"> the magnifying glass will adjust the zoom level of the loop diagram.</w:t>
                        </w: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v:textbox>
                  <w10:anchorlock/>
                </v:shape>
              </w:pict>
            </mc:Fallback>
          </mc:AlternateContent>
        </w:r>
      </w:del>
    </w:p>
    <w:p w:rsidR="00714DD6" w:rsidDel="00204899" w:rsidRDefault="007328D7" w:rsidP="007328D7">
      <w:pPr>
        <w:pStyle w:val="ListParagraph"/>
        <w:numPr>
          <w:ilvl w:val="1"/>
          <w:numId w:val="11"/>
        </w:numPr>
        <w:rPr>
          <w:del w:id="584" w:author="Lopez, Phylroy" w:date="2016-05-03T11:56:00Z"/>
        </w:rPr>
      </w:pPr>
      <w:del w:id="585" w:author="Lopez, Phylroy" w:date="2016-05-03T11:56:00Z">
        <w:r w:rsidDel="00204899">
          <w:delText>Save the model as “</w:delText>
        </w:r>
        <w:r w:rsidR="009943F4" w:rsidDel="00204899">
          <w:fldChar w:fldCharType="begin"/>
        </w:r>
        <w:r w:rsidR="009943F4" w:rsidDel="00204899">
          <w:delInstrText xml:space="preserve"> REF _Ref362700568 \r \h </w:delInstrText>
        </w:r>
        <w:r w:rsidR="009943F4" w:rsidDel="00204899">
          <w:fldChar w:fldCharType="separate"/>
        </w:r>
        <w:r w:rsidR="009E08EC" w:rsidDel="00204899">
          <w:delText>Section 6 -</w:delText>
        </w:r>
        <w:r w:rsidR="009943F4" w:rsidDel="00204899">
          <w:fldChar w:fldCharType="end"/>
        </w:r>
        <w:r w:rsidR="009943F4" w:rsidDel="00204899">
          <w:delText xml:space="preserve"> </w:delText>
        </w:r>
        <w:r w:rsidDel="00204899">
          <w:delText>Model.osm” using “SaveAs” under the file menu</w:delText>
        </w:r>
        <w:r w:rsidR="00714DD6" w:rsidDel="00204899">
          <w:delText>.</w:delText>
        </w:r>
      </w:del>
    </w:p>
    <w:p w:rsidR="005509B4" w:rsidDel="00204899" w:rsidRDefault="00714DD6" w:rsidP="007328D7">
      <w:pPr>
        <w:pStyle w:val="ListParagraph"/>
        <w:numPr>
          <w:ilvl w:val="1"/>
          <w:numId w:val="11"/>
        </w:numPr>
        <w:rPr>
          <w:del w:id="586" w:author="Lopez, Phylroy" w:date="2016-05-03T11:56:00Z"/>
        </w:rPr>
      </w:pPr>
      <w:del w:id="587" w:author="Lopez, Phylroy" w:date="2016-05-03T11:56:00Z">
        <w:r w:rsidDel="00204899">
          <w:delText>R</w:delText>
        </w:r>
        <w:r w:rsidR="005509B4" w:rsidDel="00204899">
          <w:delText>erun the simulation. Notice this time that the heating and cooling show up under gas and electric. In the first simulation</w:delText>
        </w:r>
        <w:r w:rsidR="00B62F3E" w:rsidDel="00204899">
          <w:delText xml:space="preserve"> using ideal air loads, </w:delText>
        </w:r>
        <w:r w:rsidR="005509B4" w:rsidDel="00204899">
          <w:delText>the energy use was shown under district heating and cooling (</w:delText>
        </w:r>
        <w:r w:rsidR="00AA7161" w:rsidDel="00204899">
          <w:fldChar w:fldCharType="begin"/>
        </w:r>
        <w:r w:rsidR="00AA7161" w:rsidDel="00204899">
          <w:delInstrText xml:space="preserve"> REF _Ref362615233 </w:delInstrText>
        </w:r>
        <w:r w:rsidR="00AA7161" w:rsidDel="00204899">
          <w:fldChar w:fldCharType="separate"/>
        </w:r>
        <w:r w:rsidR="009E08EC" w:rsidDel="00204899">
          <w:delText xml:space="preserve">Figure </w:delText>
        </w:r>
        <w:r w:rsidR="009E08EC" w:rsidDel="00204899">
          <w:rPr>
            <w:noProof/>
          </w:rPr>
          <w:delText>6</w:delText>
        </w:r>
        <w:r w:rsidR="009E08EC" w:rsidDel="00204899">
          <w:delText>.</w:delText>
        </w:r>
        <w:r w:rsidR="009E08EC" w:rsidDel="00204899">
          <w:rPr>
            <w:noProof/>
          </w:rPr>
          <w:delText>5</w:delText>
        </w:r>
        <w:r w:rsidR="00AA7161" w:rsidDel="00204899">
          <w:rPr>
            <w:noProof/>
          </w:rPr>
          <w:fldChar w:fldCharType="end"/>
        </w:r>
        <w:r w:rsidR="005509B4" w:rsidDel="00204899">
          <w:delText>)</w:delText>
        </w:r>
        <w:r w:rsidR="00FD1826" w:rsidDel="00204899">
          <w:delText xml:space="preserve"> (</w:delText>
        </w:r>
        <w:r w:rsidR="00FD1826" w:rsidDel="00204899">
          <w:fldChar w:fldCharType="begin"/>
        </w:r>
        <w:r w:rsidR="00FD1826" w:rsidDel="00204899">
          <w:delInstrText xml:space="preserve"> REF _Ref386930553 \h </w:delInstrText>
        </w:r>
        <w:r w:rsidR="00FD1826" w:rsidDel="00204899">
          <w:fldChar w:fldCharType="separate"/>
        </w:r>
        <w:r w:rsidR="009E08EC" w:rsidDel="00204899">
          <w:delText xml:space="preserve">Figure </w:delText>
        </w:r>
        <w:r w:rsidR="009E08EC" w:rsidDel="00204899">
          <w:rPr>
            <w:noProof/>
          </w:rPr>
          <w:delText>6</w:delText>
        </w:r>
        <w:r w:rsidR="009E08EC" w:rsidDel="00204899">
          <w:delText>.</w:delText>
        </w:r>
        <w:r w:rsidR="009E08EC" w:rsidDel="00204899">
          <w:rPr>
            <w:noProof/>
          </w:rPr>
          <w:delText>6</w:delText>
        </w:r>
        <w:r w:rsidR="00FD1826" w:rsidDel="00204899">
          <w:fldChar w:fldCharType="end"/>
        </w:r>
        <w:r w:rsidR="00FD1826" w:rsidDel="00204899">
          <w:delText>)</w:delText>
        </w:r>
        <w:r w:rsidR="005509B4" w:rsidDel="00204899">
          <w:delText>.</w:delText>
        </w:r>
      </w:del>
    </w:p>
    <w:p w:rsidR="00DF4C70" w:rsidDel="00204899" w:rsidRDefault="00370C79" w:rsidP="00ED14E0">
      <w:pPr>
        <w:keepNext/>
        <w:jc w:val="center"/>
        <w:rPr>
          <w:del w:id="588" w:author="Lopez, Phylroy" w:date="2016-05-03T11:56:00Z"/>
        </w:rPr>
      </w:pPr>
      <w:del w:id="589" w:author="Lopez, Phylroy" w:date="2016-05-03T11:56:00Z">
        <w:r w:rsidDel="00204899">
          <w:rPr>
            <w:noProof/>
            <w:lang w:val="en-CA" w:eastAsia="en-CA"/>
          </w:rPr>
          <w:drawing>
            <wp:inline distT="0" distB="0" distL="0" distR="0" wp14:anchorId="39A0BE64" wp14:editId="66B4D75F">
              <wp:extent cx="5065776" cy="274320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65776" cy="2743200"/>
                      </a:xfrm>
                      <a:prstGeom prst="rect">
                        <a:avLst/>
                      </a:prstGeom>
                    </pic:spPr>
                  </pic:pic>
                </a:graphicData>
              </a:graphic>
            </wp:inline>
          </w:drawing>
        </w:r>
      </w:del>
    </w:p>
    <w:p w:rsidR="005509B4" w:rsidDel="00204899" w:rsidRDefault="00DF4C70" w:rsidP="00ED14E0">
      <w:pPr>
        <w:pStyle w:val="Caption"/>
        <w:jc w:val="center"/>
        <w:rPr>
          <w:del w:id="590" w:author="Lopez, Phylroy" w:date="2016-05-03T11:56:00Z"/>
        </w:rPr>
      </w:pPr>
      <w:bookmarkStart w:id="591" w:name="_Ref362615233"/>
      <w:del w:id="592" w:author="Lopez, Phylroy" w:date="2016-05-03T11:56:00Z">
        <w:r w:rsidDel="00204899">
          <w:delText xml:space="preserve">Figure </w:delText>
        </w:r>
        <w:r w:rsidR="00AA7161" w:rsidDel="00204899">
          <w:fldChar w:fldCharType="begin"/>
        </w:r>
        <w:r w:rsidR="00AA7161" w:rsidDel="00204899">
          <w:delInstrText xml:space="preserve"> STYLEREF 1 \s </w:delInstrText>
        </w:r>
        <w:r w:rsidR="00AA7161" w:rsidDel="00204899">
          <w:fldChar w:fldCharType="separate"/>
        </w:r>
        <w:r w:rsidR="000D14ED" w:rsidDel="00204899">
          <w:rPr>
            <w:noProof/>
          </w:rPr>
          <w:delText>6</w:delText>
        </w:r>
        <w:r w:rsidR="00AA7161" w:rsidDel="00204899">
          <w:rPr>
            <w:noProof/>
          </w:rPr>
          <w:fldChar w:fldCharType="end"/>
        </w:r>
        <w:r w:rsidR="00454528" w:rsidDel="00204899">
          <w:delText>.</w:delText>
        </w:r>
        <w:r w:rsidR="00454528" w:rsidDel="00204899">
          <w:fldChar w:fldCharType="begin"/>
        </w:r>
        <w:r w:rsidR="00454528" w:rsidDel="00204899">
          <w:delInstrText xml:space="preserve"> SEQ Figure \* ARABIC \s 1 </w:delInstrText>
        </w:r>
        <w:r w:rsidR="00454528" w:rsidDel="00204899">
          <w:fldChar w:fldCharType="separate"/>
        </w:r>
        <w:r w:rsidR="000D14ED" w:rsidDel="00204899">
          <w:rPr>
            <w:noProof/>
          </w:rPr>
          <w:delText>5</w:delText>
        </w:r>
        <w:r w:rsidR="00454528" w:rsidDel="00204899">
          <w:fldChar w:fldCharType="end"/>
        </w:r>
        <w:bookmarkEnd w:id="591"/>
        <w:r w:rsidDel="00204899">
          <w:delText xml:space="preserve"> - </w:delText>
        </w:r>
        <w:r w:rsidR="00ED14E0" w:rsidDel="00204899">
          <w:delText>S</w:delText>
        </w:r>
        <w:r w:rsidRPr="005872C3" w:rsidDel="00204899">
          <w:delText>imulation results with a mechanical system included</w:delText>
        </w:r>
      </w:del>
    </w:p>
    <w:p w:rsidR="00DF4849" w:rsidDel="00204899" w:rsidRDefault="00A54BB7" w:rsidP="00ED14E0">
      <w:pPr>
        <w:keepNext/>
        <w:jc w:val="center"/>
        <w:rPr>
          <w:del w:id="593" w:author="Lopez, Phylroy" w:date="2016-05-03T11:56:00Z"/>
        </w:rPr>
      </w:pPr>
      <w:del w:id="594" w:author="Lopez, Phylroy" w:date="2016-05-03T11:56:00Z">
        <w:r w:rsidDel="00204899">
          <w:rPr>
            <w:noProof/>
            <w:lang w:val="en-CA" w:eastAsia="en-CA"/>
          </w:rPr>
          <w:drawing>
            <wp:inline distT="0" distB="0" distL="0" distR="0" wp14:anchorId="48471068" wp14:editId="694D3F3E">
              <wp:extent cx="2320506" cy="2829464"/>
              <wp:effectExtent l="19050" t="19050" r="22860" b="28575"/>
              <wp:docPr id="112" name="Picture 112"/>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r="62928" b="16539"/>
                      <a:stretch/>
                    </pic:blipFill>
                    <pic:spPr bwMode="auto">
                      <a:xfrm>
                        <a:off x="0" y="0"/>
                        <a:ext cx="2322041" cy="2831336"/>
                      </a:xfrm>
                      <a:prstGeom prst="rect">
                        <a:avLst/>
                      </a:prstGeom>
                      <a:ln w="3175">
                        <a:solidFill>
                          <a:schemeClr val="bg1"/>
                        </a:solidFill>
                      </a:ln>
                      <a:extLst>
                        <a:ext uri="{53640926-AAD7-44D8-BBD7-CCE9431645EC}">
                          <a14:shadowObscured xmlns:a14="http://schemas.microsoft.com/office/drawing/2010/main"/>
                        </a:ext>
                      </a:extLst>
                    </pic:spPr>
                  </pic:pic>
                </a:graphicData>
              </a:graphic>
            </wp:inline>
          </w:drawing>
        </w:r>
        <w:r w:rsidDel="00204899">
          <w:rPr>
            <w:noProof/>
            <w:lang w:val="en-CA" w:eastAsia="en-CA"/>
          </w:rPr>
          <w:drawing>
            <wp:inline distT="0" distB="0" distL="0" distR="0" wp14:anchorId="76B4D242" wp14:editId="11F320B2">
              <wp:extent cx="1883664" cy="2258568"/>
              <wp:effectExtent l="0" t="0" r="2540" b="8890"/>
              <wp:docPr id="105" name="Picture 105"/>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4427" t="12981" r="65495" b="20433"/>
                      <a:stretch/>
                    </pic:blipFill>
                    <pic:spPr bwMode="auto">
                      <a:xfrm>
                        <a:off x="0" y="0"/>
                        <a:ext cx="1883664" cy="2258568"/>
                      </a:xfrm>
                      <a:prstGeom prst="rect">
                        <a:avLst/>
                      </a:prstGeom>
                      <a:ln>
                        <a:noFill/>
                      </a:ln>
                      <a:extLst>
                        <a:ext uri="{53640926-AAD7-44D8-BBD7-CCE9431645EC}">
                          <a14:shadowObscured xmlns:a14="http://schemas.microsoft.com/office/drawing/2010/main"/>
                        </a:ext>
                      </a:extLst>
                    </pic:spPr>
                  </pic:pic>
                </a:graphicData>
              </a:graphic>
            </wp:inline>
          </w:drawing>
        </w:r>
        <w:r w:rsidDel="00204899">
          <w:rPr>
            <w:noProof/>
            <w:lang w:val="en-CA" w:eastAsia="en-CA"/>
          </w:rPr>
          <w:drawing>
            <wp:inline distT="0" distB="0" distL="0" distR="0" wp14:anchorId="47AE308B" wp14:editId="008917E5">
              <wp:extent cx="1746504" cy="1984248"/>
              <wp:effectExtent l="0" t="0" r="6350" b="0"/>
              <wp:docPr id="106" name="Picture 106"/>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4297" t="24039" r="67838" b="17308"/>
                      <a:stretch/>
                    </pic:blipFill>
                    <pic:spPr bwMode="auto">
                      <a:xfrm>
                        <a:off x="0" y="0"/>
                        <a:ext cx="1746504" cy="1984248"/>
                      </a:xfrm>
                      <a:prstGeom prst="rect">
                        <a:avLst/>
                      </a:prstGeom>
                      <a:ln>
                        <a:noFill/>
                      </a:ln>
                      <a:extLst>
                        <a:ext uri="{53640926-AAD7-44D8-BBD7-CCE9431645EC}">
                          <a14:shadowObscured xmlns:a14="http://schemas.microsoft.com/office/drawing/2010/main"/>
                        </a:ext>
                      </a:extLst>
                    </pic:spPr>
                  </pic:pic>
                </a:graphicData>
              </a:graphic>
            </wp:inline>
          </w:drawing>
        </w:r>
      </w:del>
    </w:p>
    <w:p w:rsidR="00DF4849" w:rsidRPr="00DF4849" w:rsidDel="00204899" w:rsidRDefault="00FD1826" w:rsidP="00ED14E0">
      <w:pPr>
        <w:pStyle w:val="Caption"/>
        <w:jc w:val="center"/>
        <w:rPr>
          <w:del w:id="595" w:author="Lopez, Phylroy" w:date="2016-05-03T11:56:00Z"/>
        </w:rPr>
      </w:pPr>
      <w:bookmarkStart w:id="596" w:name="_Ref386930553"/>
      <w:del w:id="597" w:author="Lopez, Phylroy" w:date="2016-05-03T11:56:00Z">
        <w:r w:rsidDel="00204899">
          <w:delText xml:space="preserve">Figure </w:delText>
        </w:r>
        <w:r w:rsidR="00AA7161" w:rsidDel="00204899">
          <w:fldChar w:fldCharType="begin"/>
        </w:r>
        <w:r w:rsidR="00AA7161" w:rsidDel="00204899">
          <w:delInstrText xml:space="preserve"> STYLEREF 1 \s </w:delInstrText>
        </w:r>
        <w:r w:rsidR="00AA7161" w:rsidDel="00204899">
          <w:fldChar w:fldCharType="separate"/>
        </w:r>
        <w:r w:rsidR="000D14ED" w:rsidDel="00204899">
          <w:rPr>
            <w:noProof/>
          </w:rPr>
          <w:delText>6</w:delText>
        </w:r>
        <w:r w:rsidR="00AA7161" w:rsidDel="00204899">
          <w:rPr>
            <w:noProof/>
          </w:rPr>
          <w:fldChar w:fldCharType="end"/>
        </w:r>
        <w:r w:rsidR="00454528" w:rsidDel="00204899">
          <w:delText>.</w:delText>
        </w:r>
        <w:r w:rsidR="00454528" w:rsidDel="00204899">
          <w:fldChar w:fldCharType="begin"/>
        </w:r>
        <w:r w:rsidR="00454528" w:rsidDel="00204899">
          <w:delInstrText xml:space="preserve"> SEQ Figure \* ARABIC \s 1 </w:delInstrText>
        </w:r>
        <w:r w:rsidR="00454528" w:rsidDel="00204899">
          <w:fldChar w:fldCharType="separate"/>
        </w:r>
        <w:r w:rsidR="000D14ED" w:rsidDel="00204899">
          <w:rPr>
            <w:noProof/>
          </w:rPr>
          <w:delText>6</w:delText>
        </w:r>
        <w:r w:rsidR="00454528" w:rsidDel="00204899">
          <w:fldChar w:fldCharType="end"/>
        </w:r>
        <w:bookmarkEnd w:id="596"/>
        <w:r w:rsidDel="00204899">
          <w:delText xml:space="preserve"> - </w:delText>
        </w:r>
        <w:r w:rsidR="00ED14E0" w:rsidDel="00204899">
          <w:delText>A</w:delText>
        </w:r>
        <w:r w:rsidRPr="00455F00" w:rsidDel="00204899">
          <w:delText>nnual summary results with a mechanical system included</w:delText>
        </w:r>
        <w:r w:rsidR="006D6C85" w:rsidDel="00204899">
          <w:delText xml:space="preserve"> (EUI 99.23 kBtu/ft2)</w:delText>
        </w:r>
      </w:del>
    </w:p>
    <w:p w:rsidR="005509B4" w:rsidRPr="008F7394" w:rsidDel="00204899" w:rsidRDefault="005509B4" w:rsidP="00AB24FF">
      <w:pPr>
        <w:pStyle w:val="Heading1"/>
        <w:tabs>
          <w:tab w:val="left" w:pos="360"/>
          <w:tab w:val="left" w:pos="720"/>
          <w:tab w:val="left" w:pos="1080"/>
        </w:tabs>
        <w:rPr>
          <w:del w:id="598" w:author="Lopez, Phylroy" w:date="2016-05-03T11:56:00Z"/>
        </w:rPr>
      </w:pPr>
      <w:bookmarkStart w:id="599" w:name="_Ref362700889"/>
      <w:bookmarkStart w:id="600" w:name="_Toc387046120"/>
      <w:del w:id="601" w:author="Lopez, Phylroy" w:date="2016-05-03T11:56:00Z">
        <w:r w:rsidRPr="001E1625" w:rsidDel="00204899">
          <w:lastRenderedPageBreak/>
          <w:delText xml:space="preserve">Refine Fidelity of </w:delText>
        </w:r>
        <w:r w:rsidDel="00204899">
          <w:delText>Envelope, Loads, and Schedules</w:delText>
        </w:r>
        <w:bookmarkEnd w:id="599"/>
        <w:bookmarkEnd w:id="600"/>
        <w:r w:rsidR="00F4719A" w:rsidDel="00204899">
          <w:br/>
        </w:r>
      </w:del>
    </w:p>
    <w:p w:rsidR="005509B4" w:rsidDel="00204899" w:rsidRDefault="005509B4" w:rsidP="00DD0655">
      <w:pPr>
        <w:pStyle w:val="ListParagraph"/>
        <w:numPr>
          <w:ilvl w:val="1"/>
          <w:numId w:val="13"/>
        </w:numPr>
        <w:rPr>
          <w:del w:id="602" w:author="Lopez, Phylroy" w:date="2016-05-03T11:56:00Z"/>
        </w:rPr>
      </w:pPr>
      <w:del w:id="603" w:author="Lopez, Phylroy" w:date="2016-05-03T11:56:00Z">
        <w:r w:rsidDel="00204899">
          <w:delText>Change lobby lighting from LPD to discrete lights.</w:delText>
        </w:r>
      </w:del>
    </w:p>
    <w:p w:rsidR="005509B4" w:rsidDel="00204899" w:rsidRDefault="005509B4" w:rsidP="00DD0655">
      <w:pPr>
        <w:pStyle w:val="ListParagraph"/>
        <w:numPr>
          <w:ilvl w:val="2"/>
          <w:numId w:val="13"/>
        </w:numPr>
        <w:rPr>
          <w:del w:id="604" w:author="Lopez, Phylroy" w:date="2016-05-03T11:56:00Z"/>
        </w:rPr>
      </w:pPr>
      <w:del w:id="605" w:author="Lopez, Phylroy" w:date="2016-05-03T11:56:00Z">
        <w:r w:rsidDel="00204899">
          <w:delText xml:space="preserve">Click on the “Loads” tab, expand the “Lights Definitions”, and purge unused objects. </w:delText>
        </w:r>
        <w:r w:rsidDel="00204899">
          <w:rPr>
            <w:noProof/>
            <w:lang w:val="en-CA" w:eastAsia="en-CA"/>
          </w:rPr>
          <w:drawing>
            <wp:inline distT="0" distB="0" distL="0" distR="0" wp14:anchorId="70FE330A" wp14:editId="62F90A0E">
              <wp:extent cx="212271" cy="228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_loads_tab.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2271" cy="228600"/>
                      </a:xfrm>
                      <a:prstGeom prst="rect">
                        <a:avLst/>
                      </a:prstGeom>
                    </pic:spPr>
                  </pic:pic>
                </a:graphicData>
              </a:graphic>
            </wp:inline>
          </w:drawing>
        </w:r>
      </w:del>
    </w:p>
    <w:p w:rsidR="005509B4" w:rsidDel="00204899" w:rsidRDefault="005509B4" w:rsidP="00DD0655">
      <w:pPr>
        <w:pStyle w:val="ListParagraph"/>
        <w:numPr>
          <w:ilvl w:val="2"/>
          <w:numId w:val="13"/>
        </w:numPr>
        <w:rPr>
          <w:del w:id="606" w:author="Lopez, Phylroy" w:date="2016-05-03T11:56:00Z"/>
        </w:rPr>
      </w:pPr>
      <w:del w:id="607" w:author="Lopez, Phylroy" w:date="2016-05-03T11:56:00Z">
        <w:r w:rsidDel="00204899">
          <w:delText>Select the lobby light, and change the</w:delText>
        </w:r>
        <w:r w:rsidR="00140584" w:rsidDel="00204899">
          <w:delText xml:space="preserve"> value to “20 W” instead of “0.9</w:delText>
        </w:r>
        <w:r w:rsidDel="00204899">
          <w:delText xml:space="preserve"> W/ft</w:delText>
        </w:r>
        <w:r w:rsidRPr="007D2EF8" w:rsidDel="00204899">
          <w:rPr>
            <w:vertAlign w:val="superscript"/>
          </w:rPr>
          <w:delText>2</w:delText>
        </w:r>
        <w:r w:rsidDel="00204899">
          <w:delText xml:space="preserve">” </w:delText>
        </w:r>
        <w:r w:rsidDel="00204899">
          <w:br/>
          <w:delText>(</w:delText>
        </w:r>
        <w:r w:rsidR="00AA7161" w:rsidDel="00204899">
          <w:fldChar w:fldCharType="begin"/>
        </w:r>
        <w:r w:rsidR="00AA7161" w:rsidDel="00204899">
          <w:delInstrText xml:space="preserve"> REF _Ref362615280 </w:delInstrText>
        </w:r>
        <w:r w:rsidR="00AA7161" w:rsidDel="00204899">
          <w:fldChar w:fldCharType="separate"/>
        </w:r>
        <w:r w:rsidR="009E08EC" w:rsidDel="00204899">
          <w:delText xml:space="preserve">Figure </w:delText>
        </w:r>
        <w:r w:rsidR="009E08EC" w:rsidDel="00204899">
          <w:rPr>
            <w:noProof/>
          </w:rPr>
          <w:delText>7</w:delText>
        </w:r>
        <w:r w:rsidR="009E08EC" w:rsidDel="00204899">
          <w:delText>.</w:delText>
        </w:r>
        <w:r w:rsidR="009E08EC" w:rsidDel="00204899">
          <w:rPr>
            <w:noProof/>
          </w:rPr>
          <w:delText>1</w:delText>
        </w:r>
        <w:r w:rsidR="00AA7161" w:rsidDel="00204899">
          <w:rPr>
            <w:noProof/>
          </w:rPr>
          <w:fldChar w:fldCharType="end"/>
        </w:r>
        <w:r w:rsidDel="00204899">
          <w:delText>).</w:delText>
        </w:r>
      </w:del>
    </w:p>
    <w:p w:rsidR="005509B4" w:rsidDel="00204899" w:rsidRDefault="005509B4" w:rsidP="00DD0655">
      <w:pPr>
        <w:pStyle w:val="ListParagraph"/>
        <w:numPr>
          <w:ilvl w:val="3"/>
          <w:numId w:val="13"/>
        </w:numPr>
        <w:rPr>
          <w:del w:id="608" w:author="Lopez, Phylroy" w:date="2016-05-03T11:56:00Z"/>
        </w:rPr>
      </w:pPr>
      <w:del w:id="609" w:author="Lopez, Phylroy" w:date="2016-05-03T11:56:00Z">
        <w:r w:rsidDel="00204899">
          <w:delText>This represents a specific fixture versus a lighting power density.</w:delText>
        </w:r>
      </w:del>
    </w:p>
    <w:p w:rsidR="00066F02" w:rsidDel="00204899" w:rsidRDefault="00892D12" w:rsidP="00ED14E0">
      <w:pPr>
        <w:keepNext/>
        <w:jc w:val="center"/>
        <w:rPr>
          <w:del w:id="610" w:author="Lopez, Phylroy" w:date="2016-05-03T11:56:00Z"/>
        </w:rPr>
      </w:pPr>
      <w:del w:id="611" w:author="Lopez, Phylroy" w:date="2016-05-03T11:56:00Z">
        <w:r w:rsidDel="00204899">
          <w:rPr>
            <w:noProof/>
            <w:lang w:val="en-CA" w:eastAsia="en-CA"/>
          </w:rPr>
          <w:drawing>
            <wp:inline distT="0" distB="0" distL="0" distR="0" wp14:anchorId="72F59969" wp14:editId="530B3FE3">
              <wp:extent cx="4873752" cy="2743200"/>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873752" cy="2743200"/>
                      </a:xfrm>
                      <a:prstGeom prst="rect">
                        <a:avLst/>
                      </a:prstGeom>
                    </pic:spPr>
                  </pic:pic>
                </a:graphicData>
              </a:graphic>
            </wp:inline>
          </w:drawing>
        </w:r>
      </w:del>
    </w:p>
    <w:p w:rsidR="005509B4" w:rsidDel="00204899" w:rsidRDefault="00066F02" w:rsidP="00ED14E0">
      <w:pPr>
        <w:pStyle w:val="Caption"/>
        <w:jc w:val="center"/>
        <w:rPr>
          <w:del w:id="612" w:author="Lopez, Phylroy" w:date="2016-05-03T11:56:00Z"/>
        </w:rPr>
      </w:pPr>
      <w:bookmarkStart w:id="613" w:name="_Ref362615280"/>
      <w:del w:id="614" w:author="Lopez, Phylroy" w:date="2016-05-03T11:56:00Z">
        <w:r w:rsidDel="00204899">
          <w:delText xml:space="preserve">Figure </w:delText>
        </w:r>
        <w:r w:rsidR="00AA7161" w:rsidDel="00204899">
          <w:fldChar w:fldCharType="begin"/>
        </w:r>
        <w:r w:rsidR="00AA7161" w:rsidDel="00204899">
          <w:delInstrText xml:space="preserve"> STYLEREF 1 \s </w:delInstrText>
        </w:r>
        <w:r w:rsidR="00AA7161" w:rsidDel="00204899">
          <w:fldChar w:fldCharType="separate"/>
        </w:r>
        <w:r w:rsidR="000D14ED" w:rsidDel="00204899">
          <w:rPr>
            <w:noProof/>
          </w:rPr>
          <w:delText>7</w:delText>
        </w:r>
        <w:r w:rsidR="00AA7161" w:rsidDel="00204899">
          <w:rPr>
            <w:noProof/>
          </w:rPr>
          <w:fldChar w:fldCharType="end"/>
        </w:r>
        <w:r w:rsidR="00454528" w:rsidDel="00204899">
          <w:delText>.</w:delText>
        </w:r>
        <w:r w:rsidR="00454528" w:rsidDel="00204899">
          <w:fldChar w:fldCharType="begin"/>
        </w:r>
        <w:r w:rsidR="00454528" w:rsidDel="00204899">
          <w:delInstrText xml:space="preserve"> SEQ Figure \* ARABIC \s 1 </w:delInstrText>
        </w:r>
        <w:r w:rsidR="00454528" w:rsidDel="00204899">
          <w:fldChar w:fldCharType="separate"/>
        </w:r>
        <w:r w:rsidR="000D14ED" w:rsidDel="00204899">
          <w:rPr>
            <w:noProof/>
          </w:rPr>
          <w:delText>1</w:delText>
        </w:r>
        <w:r w:rsidR="00454528" w:rsidDel="00204899">
          <w:fldChar w:fldCharType="end"/>
        </w:r>
        <w:bookmarkEnd w:id="613"/>
        <w:r w:rsidDel="00204899">
          <w:delText xml:space="preserve"> </w:delText>
        </w:r>
        <w:r w:rsidR="00ED14E0" w:rsidDel="00204899">
          <w:delText>–</w:delText>
        </w:r>
        <w:r w:rsidDel="00204899">
          <w:delText xml:space="preserve"> </w:delText>
        </w:r>
        <w:r w:rsidR="00ED14E0" w:rsidDel="00204899">
          <w:delText xml:space="preserve">Updated </w:delText>
        </w:r>
        <w:r w:rsidRPr="00505A75" w:rsidDel="00204899">
          <w:delText xml:space="preserve">lobby light </w:delText>
        </w:r>
        <w:r w:rsidR="00ED14E0" w:rsidDel="00204899">
          <w:delText xml:space="preserve">definition </w:delText>
        </w:r>
        <w:r w:rsidRPr="00505A75" w:rsidDel="00204899">
          <w:delText>object</w:delText>
        </w:r>
      </w:del>
    </w:p>
    <w:p w:rsidR="005509B4" w:rsidDel="00204899" w:rsidRDefault="005509B4" w:rsidP="00DD0655">
      <w:pPr>
        <w:pStyle w:val="ListParagraph"/>
        <w:numPr>
          <w:ilvl w:val="2"/>
          <w:numId w:val="13"/>
        </w:numPr>
        <w:rPr>
          <w:del w:id="615" w:author="Lopez, Phylroy" w:date="2016-05-03T11:56:00Z"/>
        </w:rPr>
      </w:pPr>
      <w:del w:id="616" w:author="Lopez, Phylroy" w:date="2016-05-03T11:56:00Z">
        <w:r w:rsidDel="00204899">
          <w:delText>Now return to the “Space Types” tab and choose the lobby space type.</w:delText>
        </w:r>
      </w:del>
    </w:p>
    <w:p w:rsidR="005509B4" w:rsidDel="00204899" w:rsidRDefault="005509B4" w:rsidP="00DD0655">
      <w:pPr>
        <w:pStyle w:val="ListParagraph"/>
        <w:numPr>
          <w:ilvl w:val="2"/>
          <w:numId w:val="13"/>
        </w:numPr>
        <w:rPr>
          <w:del w:id="617" w:author="Lopez, Phylroy" w:date="2016-05-03T11:56:00Z"/>
        </w:rPr>
      </w:pPr>
      <w:del w:id="618" w:author="Lopez, Phylroy" w:date="2016-05-03T11:56:00Z">
        <w:r w:rsidDel="00204899">
          <w:delText>Change the multiplier for the lighting instance to “25” to indicate the number of fixtures in this specific space (</w:delText>
        </w:r>
        <w:r w:rsidR="00AA7161" w:rsidDel="00204899">
          <w:fldChar w:fldCharType="begin"/>
        </w:r>
        <w:r w:rsidR="00AA7161" w:rsidDel="00204899">
          <w:delInstrText xml:space="preserve"> REF _Ref362615286 </w:delInstrText>
        </w:r>
        <w:r w:rsidR="00AA7161" w:rsidDel="00204899">
          <w:fldChar w:fldCharType="separate"/>
        </w:r>
        <w:r w:rsidR="009E08EC" w:rsidDel="00204899">
          <w:delText xml:space="preserve">Figure </w:delText>
        </w:r>
        <w:r w:rsidR="009E08EC" w:rsidDel="00204899">
          <w:rPr>
            <w:noProof/>
          </w:rPr>
          <w:delText>7</w:delText>
        </w:r>
        <w:r w:rsidR="009E08EC" w:rsidDel="00204899">
          <w:delText>.</w:delText>
        </w:r>
        <w:r w:rsidR="009E08EC" w:rsidDel="00204899">
          <w:rPr>
            <w:noProof/>
          </w:rPr>
          <w:delText>2</w:delText>
        </w:r>
        <w:r w:rsidR="00AA7161" w:rsidDel="00204899">
          <w:rPr>
            <w:noProof/>
          </w:rPr>
          <w:fldChar w:fldCharType="end"/>
        </w:r>
        <w:r w:rsidDel="00204899">
          <w:delText>).</w:delText>
        </w:r>
      </w:del>
    </w:p>
    <w:p w:rsidR="00066F02" w:rsidDel="00204899" w:rsidRDefault="00892D12" w:rsidP="00ED14E0">
      <w:pPr>
        <w:keepNext/>
        <w:jc w:val="center"/>
        <w:rPr>
          <w:del w:id="619" w:author="Lopez, Phylroy" w:date="2016-05-03T11:56:00Z"/>
        </w:rPr>
      </w:pPr>
      <w:del w:id="620" w:author="Lopez, Phylroy" w:date="2016-05-03T11:56:00Z">
        <w:r w:rsidDel="00204899">
          <w:rPr>
            <w:noProof/>
            <w:lang w:val="en-CA" w:eastAsia="en-CA"/>
          </w:rPr>
          <w:drawing>
            <wp:inline distT="0" distB="0" distL="0" distR="0" wp14:anchorId="01E9F0A9" wp14:editId="06C238BF">
              <wp:extent cx="4873752" cy="2743200"/>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873752" cy="2743200"/>
                      </a:xfrm>
                      <a:prstGeom prst="rect">
                        <a:avLst/>
                      </a:prstGeom>
                    </pic:spPr>
                  </pic:pic>
                </a:graphicData>
              </a:graphic>
            </wp:inline>
          </w:drawing>
        </w:r>
      </w:del>
    </w:p>
    <w:p w:rsidR="005509B4" w:rsidDel="00204899" w:rsidRDefault="00066F02" w:rsidP="00ED14E0">
      <w:pPr>
        <w:pStyle w:val="Caption"/>
        <w:jc w:val="center"/>
        <w:rPr>
          <w:del w:id="621" w:author="Lopez, Phylroy" w:date="2016-05-03T11:56:00Z"/>
        </w:rPr>
      </w:pPr>
      <w:bookmarkStart w:id="622" w:name="_Ref362615286"/>
      <w:del w:id="623" w:author="Lopez, Phylroy" w:date="2016-05-03T11:56:00Z">
        <w:r w:rsidDel="00204899">
          <w:delText xml:space="preserve">Figure </w:delText>
        </w:r>
        <w:r w:rsidR="00AA7161" w:rsidDel="00204899">
          <w:fldChar w:fldCharType="begin"/>
        </w:r>
        <w:r w:rsidR="00AA7161" w:rsidDel="00204899">
          <w:delInstrText xml:space="preserve"> STYLEREF 1 \s </w:delInstrText>
        </w:r>
        <w:r w:rsidR="00AA7161" w:rsidDel="00204899">
          <w:fldChar w:fldCharType="separate"/>
        </w:r>
        <w:r w:rsidR="000D14ED" w:rsidDel="00204899">
          <w:rPr>
            <w:noProof/>
          </w:rPr>
          <w:delText>7</w:delText>
        </w:r>
        <w:r w:rsidR="00AA7161" w:rsidDel="00204899">
          <w:rPr>
            <w:noProof/>
          </w:rPr>
          <w:fldChar w:fldCharType="end"/>
        </w:r>
        <w:r w:rsidR="00454528" w:rsidDel="00204899">
          <w:delText>.</w:delText>
        </w:r>
        <w:r w:rsidR="00454528" w:rsidDel="00204899">
          <w:fldChar w:fldCharType="begin"/>
        </w:r>
        <w:r w:rsidR="00454528" w:rsidDel="00204899">
          <w:delInstrText xml:space="preserve"> SEQ Figure \* ARABIC \s 1 </w:delInstrText>
        </w:r>
        <w:r w:rsidR="00454528" w:rsidDel="00204899">
          <w:fldChar w:fldCharType="separate"/>
        </w:r>
        <w:r w:rsidR="000D14ED" w:rsidDel="00204899">
          <w:rPr>
            <w:noProof/>
          </w:rPr>
          <w:delText>2</w:delText>
        </w:r>
        <w:r w:rsidR="00454528" w:rsidDel="00204899">
          <w:fldChar w:fldCharType="end"/>
        </w:r>
        <w:bookmarkEnd w:id="622"/>
        <w:r w:rsidDel="00204899">
          <w:delText xml:space="preserve"> - </w:delText>
        </w:r>
        <w:r w:rsidR="00ED14E0" w:rsidDel="00204899">
          <w:delText>L</w:delText>
        </w:r>
        <w:r w:rsidRPr="00846B65" w:rsidDel="00204899">
          <w:delText>obby space type with edited lighting multiplier</w:delText>
        </w:r>
      </w:del>
    </w:p>
    <w:p w:rsidR="005509B4" w:rsidDel="00204899" w:rsidRDefault="005509B4" w:rsidP="00B670BC">
      <w:pPr>
        <w:pStyle w:val="ListParagraph"/>
        <w:numPr>
          <w:ilvl w:val="1"/>
          <w:numId w:val="13"/>
        </w:numPr>
        <w:rPr>
          <w:del w:id="624" w:author="Lopez, Phylroy" w:date="2016-05-03T11:56:00Z"/>
        </w:rPr>
      </w:pPr>
      <w:del w:id="625" w:author="Lopez, Phylroy" w:date="2016-05-03T11:56:00Z">
        <w:r w:rsidDel="00204899">
          <w:delText>Download a construction from the Building Component Library.</w:delText>
        </w:r>
      </w:del>
    </w:p>
    <w:p w:rsidR="005509B4" w:rsidDel="00204899" w:rsidRDefault="005509B4" w:rsidP="00DD0655">
      <w:pPr>
        <w:pStyle w:val="ListParagraph"/>
        <w:numPr>
          <w:ilvl w:val="2"/>
          <w:numId w:val="13"/>
        </w:numPr>
        <w:rPr>
          <w:del w:id="626" w:author="Lopez, Phylroy" w:date="2016-05-03T11:56:00Z"/>
        </w:rPr>
      </w:pPr>
      <w:del w:id="627" w:author="Lopez, Phylroy" w:date="2016-05-03T11:56:00Z">
        <w:r w:rsidDel="00204899">
          <w:lastRenderedPageBreak/>
          <w:delText>Go to the “</w:delText>
        </w:r>
        <w:r w:rsidR="0005241E" w:rsidDel="00204899">
          <w:delText>O</w:delText>
        </w:r>
        <w:r w:rsidDel="00204899">
          <w:delText>nli</w:delText>
        </w:r>
        <w:r w:rsidR="0005241E" w:rsidDel="00204899">
          <w:delText>ne BCL” under the “Window” menu and choose “Find Components”.</w:delText>
        </w:r>
      </w:del>
    </w:p>
    <w:p w:rsidR="005509B4" w:rsidDel="00204899" w:rsidRDefault="005509B4" w:rsidP="00DD0655">
      <w:pPr>
        <w:pStyle w:val="ListParagraph"/>
        <w:numPr>
          <w:ilvl w:val="2"/>
          <w:numId w:val="13"/>
        </w:numPr>
        <w:rPr>
          <w:del w:id="628" w:author="Lopez, Phylroy" w:date="2016-05-03T11:56:00Z"/>
        </w:rPr>
      </w:pPr>
      <w:del w:id="629" w:author="Lopez, Phylroy" w:date="2016-05-03T11:56:00Z">
        <w:r w:rsidDel="00204899">
          <w:delText>Expand the tree to see “Construction / Wall / Exterior Wall”.</w:delText>
        </w:r>
      </w:del>
    </w:p>
    <w:p w:rsidR="005509B4" w:rsidDel="00204899" w:rsidRDefault="005509B4" w:rsidP="00DD0655">
      <w:pPr>
        <w:pStyle w:val="ListParagraph"/>
        <w:numPr>
          <w:ilvl w:val="2"/>
          <w:numId w:val="13"/>
        </w:numPr>
        <w:rPr>
          <w:del w:id="630" w:author="Lopez, Phylroy" w:date="2016-05-03T11:56:00Z"/>
        </w:rPr>
      </w:pPr>
      <w:del w:id="631" w:author="Lopez, Phylroy" w:date="2016-05-03T11:56:00Z">
        <w:r w:rsidDel="00204899">
          <w:delText>Search for “ASHRAE 90.1 5B Steel” (</w:delText>
        </w:r>
        <w:r w:rsidR="00AA7161" w:rsidDel="00204899">
          <w:fldChar w:fldCharType="begin"/>
        </w:r>
        <w:r w:rsidR="00AA7161" w:rsidDel="00204899">
          <w:delInstrText xml:space="preserve"> REF _Ref362615294 </w:delInstrText>
        </w:r>
        <w:r w:rsidR="00AA7161" w:rsidDel="00204899">
          <w:fldChar w:fldCharType="separate"/>
        </w:r>
        <w:r w:rsidR="009E08EC" w:rsidDel="00204899">
          <w:delText xml:space="preserve">Figure </w:delText>
        </w:r>
        <w:r w:rsidR="009E08EC" w:rsidDel="00204899">
          <w:rPr>
            <w:noProof/>
          </w:rPr>
          <w:delText>7</w:delText>
        </w:r>
        <w:r w:rsidR="009E08EC" w:rsidDel="00204899">
          <w:delText>.</w:delText>
        </w:r>
        <w:r w:rsidR="009E08EC" w:rsidDel="00204899">
          <w:rPr>
            <w:noProof/>
          </w:rPr>
          <w:delText>3</w:delText>
        </w:r>
        <w:r w:rsidR="00AA7161" w:rsidDel="00204899">
          <w:rPr>
            <w:noProof/>
          </w:rPr>
          <w:fldChar w:fldCharType="end"/>
        </w:r>
        <w:r w:rsidDel="00204899">
          <w:delText>).</w:delText>
        </w:r>
      </w:del>
    </w:p>
    <w:p w:rsidR="005509B4" w:rsidDel="00204899" w:rsidRDefault="005509B4" w:rsidP="00DD0655">
      <w:pPr>
        <w:pStyle w:val="ListParagraph"/>
        <w:numPr>
          <w:ilvl w:val="2"/>
          <w:numId w:val="13"/>
        </w:numPr>
        <w:rPr>
          <w:del w:id="632" w:author="Lopez, Phylroy" w:date="2016-05-03T11:56:00Z"/>
        </w:rPr>
      </w:pPr>
      <w:del w:id="633" w:author="Lopez, Phylroy" w:date="2016-05-03T11:56:00Z">
        <w:r w:rsidDel="00204899">
          <w:delText>Find the construction named “90.1-2004 Nonres 5B Exterior Wall Steel-Framed”, check the box and then click “download”. This will download the construction and add it to your local library.</w:delText>
        </w:r>
      </w:del>
    </w:p>
    <w:p w:rsidR="00066F02" w:rsidDel="00204899" w:rsidRDefault="00066F02" w:rsidP="00DD0655">
      <w:pPr>
        <w:pStyle w:val="ListParagraph"/>
        <w:numPr>
          <w:ilvl w:val="2"/>
          <w:numId w:val="13"/>
        </w:numPr>
        <w:rPr>
          <w:del w:id="634" w:author="Lopez, Phylroy" w:date="2016-05-03T11:56:00Z"/>
        </w:rPr>
      </w:pPr>
      <w:del w:id="635" w:author="Lopez, Phylroy" w:date="2016-05-03T11:56:00Z">
        <w:r w:rsidDel="00204899">
          <w:delText>Close the BCL window when the download is complete (the bar will disappear).</w:delText>
        </w:r>
      </w:del>
    </w:p>
    <w:p w:rsidR="00E4666C" w:rsidDel="00204899" w:rsidRDefault="009A3109" w:rsidP="00ED14E0">
      <w:pPr>
        <w:keepNext/>
        <w:jc w:val="center"/>
        <w:rPr>
          <w:del w:id="636" w:author="Lopez, Phylroy" w:date="2016-05-03T11:56:00Z"/>
        </w:rPr>
      </w:pPr>
      <w:del w:id="637" w:author="Lopez, Phylroy" w:date="2016-05-03T11:56:00Z">
        <w:r w:rsidDel="00204899">
          <w:rPr>
            <w:noProof/>
            <w:lang w:val="en-CA" w:eastAsia="en-CA"/>
          </w:rPr>
          <w:drawing>
            <wp:inline distT="0" distB="0" distL="0" distR="0" wp14:anchorId="16E9DB6D" wp14:editId="2493B4EC">
              <wp:extent cx="4873752" cy="2743200"/>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873752" cy="2743200"/>
                      </a:xfrm>
                      <a:prstGeom prst="rect">
                        <a:avLst/>
                      </a:prstGeom>
                    </pic:spPr>
                  </pic:pic>
                </a:graphicData>
              </a:graphic>
            </wp:inline>
          </w:drawing>
        </w:r>
      </w:del>
    </w:p>
    <w:p w:rsidR="005509B4" w:rsidDel="00204899" w:rsidRDefault="00E4666C" w:rsidP="00ED14E0">
      <w:pPr>
        <w:pStyle w:val="Caption"/>
        <w:jc w:val="center"/>
        <w:rPr>
          <w:del w:id="638" w:author="Lopez, Phylroy" w:date="2016-05-03T11:56:00Z"/>
        </w:rPr>
      </w:pPr>
      <w:bookmarkStart w:id="639" w:name="_Ref362615294"/>
      <w:del w:id="640" w:author="Lopez, Phylroy" w:date="2016-05-03T11:56:00Z">
        <w:r w:rsidDel="00204899">
          <w:delText xml:space="preserve">Figure </w:delText>
        </w:r>
        <w:r w:rsidR="00AA7161" w:rsidDel="00204899">
          <w:fldChar w:fldCharType="begin"/>
        </w:r>
        <w:r w:rsidR="00AA7161" w:rsidDel="00204899">
          <w:delInstrText xml:space="preserve"> STYLEREF 1 \s </w:delInstrText>
        </w:r>
        <w:r w:rsidR="00AA7161" w:rsidDel="00204899">
          <w:fldChar w:fldCharType="separate"/>
        </w:r>
        <w:r w:rsidR="000D14ED" w:rsidDel="00204899">
          <w:rPr>
            <w:noProof/>
          </w:rPr>
          <w:delText>7</w:delText>
        </w:r>
        <w:r w:rsidR="00AA7161" w:rsidDel="00204899">
          <w:rPr>
            <w:noProof/>
          </w:rPr>
          <w:fldChar w:fldCharType="end"/>
        </w:r>
        <w:r w:rsidR="00454528" w:rsidDel="00204899">
          <w:delText>.</w:delText>
        </w:r>
        <w:r w:rsidR="00454528" w:rsidDel="00204899">
          <w:fldChar w:fldCharType="begin"/>
        </w:r>
        <w:r w:rsidR="00454528" w:rsidDel="00204899">
          <w:delInstrText xml:space="preserve"> SEQ Figure \* ARABIC \s 1 </w:delInstrText>
        </w:r>
        <w:r w:rsidR="00454528" w:rsidDel="00204899">
          <w:fldChar w:fldCharType="separate"/>
        </w:r>
        <w:r w:rsidR="000D14ED" w:rsidDel="00204899">
          <w:rPr>
            <w:noProof/>
          </w:rPr>
          <w:delText>3</w:delText>
        </w:r>
        <w:r w:rsidR="00454528" w:rsidDel="00204899">
          <w:fldChar w:fldCharType="end"/>
        </w:r>
        <w:bookmarkEnd w:id="639"/>
        <w:r w:rsidDel="00204899">
          <w:delText xml:space="preserve"> - </w:delText>
        </w:r>
        <w:r w:rsidR="00347D57" w:rsidDel="00204899">
          <w:delText>O</w:delText>
        </w:r>
        <w:r w:rsidRPr="00CB1E09" w:rsidDel="00204899">
          <w:delText xml:space="preserve">nline BCL </w:delText>
        </w:r>
        <w:r w:rsidR="00ED14E0" w:rsidDel="00204899">
          <w:delText>dialog</w:delText>
        </w:r>
      </w:del>
    </w:p>
    <w:p w:rsidR="005509B4" w:rsidDel="00204899" w:rsidRDefault="00B670BC" w:rsidP="00461B23">
      <w:pPr>
        <w:jc w:val="center"/>
        <w:rPr>
          <w:del w:id="641" w:author="Lopez, Phylroy" w:date="2016-05-03T11:56:00Z"/>
        </w:rPr>
      </w:pPr>
      <w:del w:id="642" w:author="Lopez, Phylroy" w:date="2016-05-03T11:56:00Z">
        <w:r w:rsidDel="00204899">
          <w:rPr>
            <w:noProof/>
            <w:lang w:val="en-CA" w:eastAsia="en-CA"/>
          </w:rPr>
          <mc:AlternateContent>
            <mc:Choice Requires="wps">
              <w:drawing>
                <wp:inline distT="0" distB="0" distL="0" distR="0" wp14:anchorId="7C05923E" wp14:editId="7CC84AE8">
                  <wp:extent cx="5029200" cy="472440"/>
                  <wp:effectExtent l="9525" t="14605" r="9525" b="27305"/>
                  <wp:docPr id="9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72440"/>
                          </a:xfrm>
                          <a:prstGeom prst="rect">
                            <a:avLst/>
                          </a:prstGeom>
                          <a:solidFill>
                            <a:schemeClr val="accent2">
                              <a:lumMod val="40000"/>
                              <a:lumOff val="60000"/>
                            </a:schemeClr>
                          </a:solidFill>
                          <a:ln w="12700">
                            <a:solidFill>
                              <a:schemeClr val="accent2">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BE5979" w:rsidRDefault="00204899" w:rsidP="00B670BC">
                              <w:r>
                                <w:t>Alternate:</w:t>
                              </w:r>
                              <w:r w:rsidRPr="00BE5979">
                                <w:t xml:space="preserve"> </w:t>
                              </w:r>
                              <w:r>
                                <w:t>If you don’t have internet access then you can use the “</w:t>
                              </w:r>
                              <w:r w:rsidRPr="00892D12">
                                <w:t xml:space="preserve">ASHRAE 90.1-2004 </w:t>
                              </w:r>
                              <w:proofErr w:type="spellStart"/>
                              <w:r w:rsidRPr="00892D12">
                                <w:t>ExtWall</w:t>
                              </w:r>
                              <w:proofErr w:type="spellEnd"/>
                              <w:r w:rsidRPr="00892D12">
                                <w:t xml:space="preserve"> </w:t>
                              </w:r>
                              <w:proofErr w:type="spellStart"/>
                              <w:r w:rsidRPr="00892D12">
                                <w:t>SteelFrame</w:t>
                              </w:r>
                              <w:proofErr w:type="spellEnd"/>
                              <w:r w:rsidRPr="00892D12">
                                <w:t xml:space="preserve"> </w:t>
                              </w:r>
                              <w:proofErr w:type="spellStart"/>
                              <w:r w:rsidRPr="00892D12">
                                <w:t>ClimateZone</w:t>
                              </w:r>
                              <w:proofErr w:type="spellEnd"/>
                              <w:r w:rsidRPr="00892D12">
                                <w:t xml:space="preserve"> 5-6</w:t>
                              </w:r>
                              <w:r>
                                <w:t>” construction from your current model.</w:t>
                              </w:r>
                            </w:p>
                          </w:txbxContent>
                        </wps:txbx>
                        <wps:bodyPr rot="0" vert="horz" wrap="square" lIns="91440" tIns="45720" rIns="91440" bIns="45720" anchor="t" anchorCtr="0" upright="1">
                          <a:noAutofit/>
                        </wps:bodyPr>
                      </wps:wsp>
                    </a:graphicData>
                  </a:graphic>
                </wp:inline>
              </w:drawing>
            </mc:Choice>
            <mc:Fallback>
              <w:pict>
                <v:shape id="Text Box 20" o:spid="_x0000_s1065" type="#_x0000_t202" style="width:396pt;height:3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" fillcolor="#e5b8b7 [1301]" strokecolor="#d99594 [1941]" strokeweight="1pt">
                  <v:shadow on="t" color="#4e6128 [1606]" opacity=".5" offset="1pt"/>
                  <v:textbox>
                    <w:txbxContent>
                      <w:p w:rsidR="00204899" w:rsidRPr="00BE5979" w:rsidRDefault="00204899" w:rsidP="00B670BC">
                        <w:r>
                          <w:t>Alternate:</w:t>
                        </w:r>
                        <w:r w:rsidRPr="00BE5979">
                          <w:t xml:space="preserve"> </w:t>
                        </w:r>
                        <w:r>
                          <w:t>If you don’t have internet access then you can use the “</w:t>
                        </w:r>
                        <w:r w:rsidRPr="00892D12">
                          <w:t xml:space="preserve">ASHRAE 90.1-2004 </w:t>
                        </w:r>
                        <w:proofErr w:type="spellStart"/>
                        <w:r w:rsidRPr="00892D12">
                          <w:t>ExtWall</w:t>
                        </w:r>
                        <w:proofErr w:type="spellEnd"/>
                        <w:r w:rsidRPr="00892D12">
                          <w:t xml:space="preserve"> </w:t>
                        </w:r>
                        <w:proofErr w:type="spellStart"/>
                        <w:r w:rsidRPr="00892D12">
                          <w:t>SteelFrame</w:t>
                        </w:r>
                        <w:proofErr w:type="spellEnd"/>
                        <w:r w:rsidRPr="00892D12">
                          <w:t xml:space="preserve"> </w:t>
                        </w:r>
                        <w:proofErr w:type="spellStart"/>
                        <w:r w:rsidRPr="00892D12">
                          <w:t>ClimateZone</w:t>
                        </w:r>
                        <w:proofErr w:type="spellEnd"/>
                        <w:r w:rsidRPr="00892D12">
                          <w:t xml:space="preserve"> 5-6</w:t>
                        </w:r>
                        <w:r>
                          <w:t>” construction from your current model.</w:t>
                        </w:r>
                      </w:p>
                    </w:txbxContent>
                  </v:textbox>
                  <w10:anchorlock/>
                </v:shape>
              </w:pict>
            </mc:Fallback>
          </mc:AlternateContent>
        </w:r>
        <w:r w:rsidR="005509B4" w:rsidDel="00204899">
          <w:rPr>
            <w:noProof/>
            <w:lang w:val="en-CA" w:eastAsia="en-CA"/>
          </w:rPr>
          <mc:AlternateContent>
            <mc:Choice Requires="wps">
              <w:drawing>
                <wp:inline distT="0" distB="0" distL="0" distR="0" wp14:anchorId="19522E38" wp14:editId="00C3D312">
                  <wp:extent cx="5029200" cy="279400"/>
                  <wp:effectExtent l="9525" t="9525" r="9525" b="25400"/>
                  <wp:docPr id="97"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7940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5509B4">
                              <w:r w:rsidRPr="00BE5979">
                                <w:t>Tip</w:t>
                              </w:r>
                              <w:r>
                                <w:t>:</w:t>
                              </w:r>
                              <w:r w:rsidRPr="00BE5979">
                                <w:t xml:space="preserve"> </w:t>
                              </w:r>
                              <w:r>
                                <w:t>You can check more than one item to download from the BCL at a time.</w:t>
                              </w: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wps:txbx>
                        <wps:bodyPr rot="0" vert="horz" wrap="square" lIns="91440" tIns="45720" rIns="91440" bIns="45720" anchor="t" anchorCtr="0" upright="1">
                          <a:noAutofit/>
                        </wps:bodyPr>
                      </wps:wsp>
                    </a:graphicData>
                  </a:graphic>
                </wp:inline>
              </w:drawing>
            </mc:Choice>
            <mc:Fallback>
              <w:pict>
                <v:shape id="Text Box 19" o:spid="_x0000_s1066" type="#_x0000_t202" style="width:396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" fillcolor="#d6e3bc [1302]" strokecolor="#c2d69b [1942]" strokeweight="1pt">
                  <v:fill color2="#d6e3bc" focus="100%" type="gradient"/>
                  <v:shadow on="t" color="#4e6128 [1606]" opacity=".5" offset="1pt"/>
                  <v:textbox>
                    <w:txbxContent>
                      <w:p w:rsidR="00204899" w:rsidRPr="006B0796" w:rsidRDefault="00204899" w:rsidP="005509B4">
                        <w:r w:rsidRPr="00BE5979">
                          <w:t>Tip</w:t>
                        </w:r>
                        <w:r>
                          <w:t>:</w:t>
                        </w:r>
                        <w:r w:rsidRPr="00BE5979">
                          <w:t xml:space="preserve"> </w:t>
                        </w:r>
                        <w:r>
                          <w:t>You can check more than one item to download from the BCL at a time.</w:t>
                        </w: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v:textbox>
                  <w10:anchorlock/>
                </v:shape>
              </w:pict>
            </mc:Fallback>
          </mc:AlternateContent>
        </w:r>
      </w:del>
    </w:p>
    <w:p w:rsidR="005509B4" w:rsidDel="00204899" w:rsidRDefault="005509B4" w:rsidP="00DD0655">
      <w:pPr>
        <w:pStyle w:val="ListParagraph"/>
        <w:numPr>
          <w:ilvl w:val="1"/>
          <w:numId w:val="13"/>
        </w:numPr>
        <w:rPr>
          <w:del w:id="643" w:author="Lopez, Phylroy" w:date="2016-05-03T11:56:00Z"/>
        </w:rPr>
      </w:pPr>
      <w:del w:id="644" w:author="Lopez, Phylroy" w:date="2016-05-03T11:56:00Z">
        <w:r w:rsidDel="00204899">
          <w:delText>Make a new construction set to apply only to spaces on the first floor.</w:delText>
        </w:r>
      </w:del>
    </w:p>
    <w:p w:rsidR="005509B4" w:rsidDel="00204899" w:rsidRDefault="005509B4" w:rsidP="00DD0655">
      <w:pPr>
        <w:pStyle w:val="ListParagraph"/>
        <w:numPr>
          <w:ilvl w:val="2"/>
          <w:numId w:val="13"/>
        </w:numPr>
        <w:rPr>
          <w:del w:id="645" w:author="Lopez, Phylroy" w:date="2016-05-03T11:56:00Z"/>
        </w:rPr>
      </w:pPr>
      <w:del w:id="646" w:author="Lopez, Phylroy" w:date="2016-05-03T11:56:00Z">
        <w:r w:rsidDel="00204899">
          <w:delText xml:space="preserve">Click on the “Constructions” tab and then purge unused items. </w:delText>
        </w:r>
        <w:r w:rsidDel="00204899">
          <w:rPr>
            <w:noProof/>
            <w:lang w:val="en-CA" w:eastAsia="en-CA"/>
          </w:rPr>
          <w:drawing>
            <wp:inline distT="0" distB="0" distL="0" distR="0" wp14:anchorId="3C8F3B97" wp14:editId="5DEDDDB4">
              <wp:extent cx="212271" cy="228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_constructions_tab.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2271" cy="228600"/>
                      </a:xfrm>
                      <a:prstGeom prst="rect">
                        <a:avLst/>
                      </a:prstGeom>
                    </pic:spPr>
                  </pic:pic>
                </a:graphicData>
              </a:graphic>
            </wp:inline>
          </w:drawing>
        </w:r>
      </w:del>
    </w:p>
    <w:p w:rsidR="005509B4" w:rsidDel="00204899" w:rsidRDefault="005509B4" w:rsidP="00DD0655">
      <w:pPr>
        <w:pStyle w:val="ListParagraph"/>
        <w:numPr>
          <w:ilvl w:val="2"/>
          <w:numId w:val="13"/>
        </w:numPr>
        <w:rPr>
          <w:del w:id="647" w:author="Lopez, Phylroy" w:date="2016-05-03T11:56:00Z"/>
        </w:rPr>
      </w:pPr>
      <w:del w:id="648" w:author="Lopez, Phylroy" w:date="2016-05-03T11:56:00Z">
        <w:r w:rsidDel="00204899">
          <w:delText xml:space="preserve">Click the green “+” at the bottom to add a new construction set. </w:delText>
        </w:r>
      </w:del>
    </w:p>
    <w:p w:rsidR="005509B4" w:rsidDel="00204899" w:rsidRDefault="005509B4" w:rsidP="00DD0655">
      <w:pPr>
        <w:pStyle w:val="ListParagraph"/>
        <w:numPr>
          <w:ilvl w:val="2"/>
          <w:numId w:val="13"/>
        </w:numPr>
        <w:rPr>
          <w:del w:id="649" w:author="Lopez, Phylroy" w:date="2016-05-03T11:56:00Z"/>
        </w:rPr>
      </w:pPr>
      <w:del w:id="650" w:author="Lopez, Phylroy" w:date="2016-05-03T11:56:00Z">
        <w:r w:rsidDel="00204899">
          <w:delText>Go to the “Library” and find the newly downloaded construction named “90.1-2004 Nonres 5B Exterior Wall Steel-Framed”. It should have a “BCL” flag next to it.</w:delText>
        </w:r>
      </w:del>
    </w:p>
    <w:p w:rsidR="005509B4" w:rsidDel="00204899" w:rsidRDefault="005509B4" w:rsidP="00DD0655">
      <w:pPr>
        <w:pStyle w:val="ListParagraph"/>
        <w:numPr>
          <w:ilvl w:val="2"/>
          <w:numId w:val="13"/>
        </w:numPr>
        <w:rPr>
          <w:del w:id="651" w:author="Lopez, Phylroy" w:date="2016-05-03T11:56:00Z"/>
        </w:rPr>
      </w:pPr>
      <w:del w:id="652" w:author="Lopez, Phylroy" w:date="2016-05-03T11:56:00Z">
        <w:r w:rsidDel="00204899">
          <w:delText>Drag this to the new construction set as the Exterior Surface Construction for walls. Leave all other drop zones empty (</w:delText>
        </w:r>
        <w:r w:rsidR="00AA7161" w:rsidDel="00204899">
          <w:fldChar w:fldCharType="begin"/>
        </w:r>
        <w:r w:rsidR="00AA7161" w:rsidDel="00204899">
          <w:delInstrText xml:space="preserve"> REF _Ref362615308 </w:delInstrText>
        </w:r>
        <w:r w:rsidR="00AA7161" w:rsidDel="00204899">
          <w:fldChar w:fldCharType="separate"/>
        </w:r>
        <w:r w:rsidR="009E08EC" w:rsidDel="00204899">
          <w:delText xml:space="preserve">Figure </w:delText>
        </w:r>
        <w:r w:rsidR="009E08EC" w:rsidDel="00204899">
          <w:rPr>
            <w:noProof/>
          </w:rPr>
          <w:delText>7</w:delText>
        </w:r>
        <w:r w:rsidR="009E08EC" w:rsidDel="00204899">
          <w:delText>.</w:delText>
        </w:r>
        <w:r w:rsidR="009E08EC" w:rsidDel="00204899">
          <w:rPr>
            <w:noProof/>
          </w:rPr>
          <w:delText>4</w:delText>
        </w:r>
        <w:r w:rsidR="00AA7161" w:rsidDel="00204899">
          <w:rPr>
            <w:noProof/>
          </w:rPr>
          <w:fldChar w:fldCharType="end"/>
        </w:r>
        <w:r w:rsidDel="00204899">
          <w:delText>).</w:delText>
        </w:r>
      </w:del>
    </w:p>
    <w:p w:rsidR="00E4666C" w:rsidDel="00204899" w:rsidRDefault="009A3109" w:rsidP="00461B23">
      <w:pPr>
        <w:keepNext/>
        <w:jc w:val="center"/>
        <w:rPr>
          <w:del w:id="653" w:author="Lopez, Phylroy" w:date="2016-05-03T11:56:00Z"/>
        </w:rPr>
      </w:pPr>
      <w:del w:id="654" w:author="Lopez, Phylroy" w:date="2016-05-03T11:56:00Z">
        <w:r w:rsidDel="00204899">
          <w:rPr>
            <w:noProof/>
            <w:lang w:val="en-CA" w:eastAsia="en-CA"/>
          </w:rPr>
          <w:lastRenderedPageBreak/>
          <w:drawing>
            <wp:inline distT="0" distB="0" distL="0" distR="0" wp14:anchorId="015EB5E1" wp14:editId="29743CC6">
              <wp:extent cx="4873752" cy="2743200"/>
              <wp:effectExtent l="0" t="0" r="317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873752" cy="2743200"/>
                      </a:xfrm>
                      <a:prstGeom prst="rect">
                        <a:avLst/>
                      </a:prstGeom>
                    </pic:spPr>
                  </pic:pic>
                </a:graphicData>
              </a:graphic>
            </wp:inline>
          </w:drawing>
        </w:r>
      </w:del>
    </w:p>
    <w:p w:rsidR="005509B4" w:rsidDel="00204899" w:rsidRDefault="00E4666C" w:rsidP="00461B23">
      <w:pPr>
        <w:pStyle w:val="Caption"/>
        <w:jc w:val="center"/>
        <w:rPr>
          <w:del w:id="655" w:author="Lopez, Phylroy" w:date="2016-05-03T11:56:00Z"/>
        </w:rPr>
      </w:pPr>
      <w:bookmarkStart w:id="656" w:name="_Ref362615308"/>
      <w:del w:id="657" w:author="Lopez, Phylroy" w:date="2016-05-03T11:56:00Z">
        <w:r w:rsidDel="00204899">
          <w:delText xml:space="preserve">Figure </w:delText>
        </w:r>
        <w:r w:rsidR="00AA7161" w:rsidDel="00204899">
          <w:fldChar w:fldCharType="begin"/>
        </w:r>
        <w:r w:rsidR="00AA7161" w:rsidDel="00204899">
          <w:delInstrText xml:space="preserve"> STYLEREF 1 \s </w:delInstrText>
        </w:r>
        <w:r w:rsidR="00AA7161" w:rsidDel="00204899">
          <w:fldChar w:fldCharType="separate"/>
        </w:r>
        <w:r w:rsidR="000D14ED" w:rsidDel="00204899">
          <w:rPr>
            <w:noProof/>
          </w:rPr>
          <w:delText>7</w:delText>
        </w:r>
        <w:r w:rsidR="00AA7161" w:rsidDel="00204899">
          <w:rPr>
            <w:noProof/>
          </w:rPr>
          <w:fldChar w:fldCharType="end"/>
        </w:r>
        <w:r w:rsidR="00454528" w:rsidDel="00204899">
          <w:delText>.</w:delText>
        </w:r>
        <w:r w:rsidR="00454528" w:rsidDel="00204899">
          <w:fldChar w:fldCharType="begin"/>
        </w:r>
        <w:r w:rsidR="00454528" w:rsidDel="00204899">
          <w:delInstrText xml:space="preserve"> SEQ Figure \* ARABIC \s 1 </w:delInstrText>
        </w:r>
        <w:r w:rsidR="00454528" w:rsidDel="00204899">
          <w:fldChar w:fldCharType="separate"/>
        </w:r>
        <w:r w:rsidR="000D14ED" w:rsidDel="00204899">
          <w:rPr>
            <w:noProof/>
          </w:rPr>
          <w:delText>4</w:delText>
        </w:r>
        <w:r w:rsidR="00454528" w:rsidDel="00204899">
          <w:fldChar w:fldCharType="end"/>
        </w:r>
        <w:bookmarkEnd w:id="656"/>
        <w:r w:rsidDel="00204899">
          <w:delText xml:space="preserve"> - </w:delText>
        </w:r>
        <w:r w:rsidR="00461B23" w:rsidDel="00204899">
          <w:delText>N</w:delText>
        </w:r>
        <w:r w:rsidRPr="00E36224" w:rsidDel="00204899">
          <w:delText>ew construction set with exterior wall construction</w:delText>
        </w:r>
      </w:del>
    </w:p>
    <w:p w:rsidR="005509B4" w:rsidDel="00204899" w:rsidRDefault="005509B4" w:rsidP="00DD0655">
      <w:pPr>
        <w:pStyle w:val="ListParagraph"/>
        <w:numPr>
          <w:ilvl w:val="2"/>
          <w:numId w:val="13"/>
        </w:numPr>
        <w:rPr>
          <w:del w:id="658" w:author="Lopez, Phylroy" w:date="2016-05-03T11:56:00Z"/>
        </w:rPr>
      </w:pPr>
      <w:del w:id="659" w:author="Lopez, Phylroy" w:date="2016-05-03T11:56:00Z">
        <w:r w:rsidDel="00204899">
          <w:delText>Click on the “Facility” tab and sort by story.</w:delText>
        </w:r>
      </w:del>
    </w:p>
    <w:p w:rsidR="005509B4" w:rsidDel="00204899" w:rsidRDefault="00F17588" w:rsidP="00DD0655">
      <w:pPr>
        <w:pStyle w:val="ListParagraph"/>
        <w:numPr>
          <w:ilvl w:val="2"/>
          <w:numId w:val="13"/>
        </w:numPr>
        <w:rPr>
          <w:del w:id="660" w:author="Lopez, Phylroy" w:date="2016-05-03T11:56:00Z"/>
        </w:rPr>
      </w:pPr>
      <w:del w:id="661" w:author="Lopez, Phylroy" w:date="2016-05-03T11:56:00Z">
        <w:r w:rsidDel="00204899">
          <w:delText>S</w:delText>
        </w:r>
        <w:r w:rsidR="005509B4" w:rsidDel="00204899">
          <w:delText xml:space="preserve">elect a space on </w:delText>
        </w:r>
        <w:r w:rsidDel="00204899">
          <w:delText xml:space="preserve">“Building Story 1” </w:delText>
        </w:r>
        <w:r w:rsidR="005509B4" w:rsidDel="00204899">
          <w:delText>and click the arrow by the space object to expand it to show surface categories.</w:delText>
        </w:r>
      </w:del>
    </w:p>
    <w:p w:rsidR="005509B4" w:rsidDel="00204899" w:rsidRDefault="005509B4" w:rsidP="00DD0655">
      <w:pPr>
        <w:pStyle w:val="ListParagraph"/>
        <w:numPr>
          <w:ilvl w:val="2"/>
          <w:numId w:val="13"/>
        </w:numPr>
        <w:rPr>
          <w:del w:id="662" w:author="Lopez, Phylroy" w:date="2016-05-03T11:56:00Z"/>
        </w:rPr>
      </w:pPr>
      <w:del w:id="663" w:author="Lopez, Phylroy" w:date="2016-05-03T11:56:00Z">
        <w:r w:rsidDel="00204899">
          <w:delText xml:space="preserve">Expand the walls and select a wall with an arrow next to it. You do not need to expand this. It just indicates that sub-surfaces are under it. All our windows are exterior, so we know this is an exterior wall. </w:delText>
        </w:r>
      </w:del>
    </w:p>
    <w:p w:rsidR="005509B4" w:rsidDel="00204899" w:rsidRDefault="005509B4" w:rsidP="00DD0655">
      <w:pPr>
        <w:pStyle w:val="ListParagraph"/>
        <w:numPr>
          <w:ilvl w:val="2"/>
          <w:numId w:val="13"/>
        </w:numPr>
        <w:rPr>
          <w:del w:id="664" w:author="Lopez, Phylroy" w:date="2016-05-03T11:56:00Z"/>
        </w:rPr>
      </w:pPr>
      <w:del w:id="665" w:author="Lopez, Phylroy" w:date="2016-05-03T11:56:00Z">
        <w:r w:rsidDel="00204899">
          <w:delText>The construction for this wall should be a mass wall, which is the building default.</w:delText>
        </w:r>
      </w:del>
    </w:p>
    <w:p w:rsidR="005509B4" w:rsidDel="00204899" w:rsidRDefault="005509B4" w:rsidP="00DD0655">
      <w:pPr>
        <w:pStyle w:val="ListParagraph"/>
        <w:numPr>
          <w:ilvl w:val="2"/>
          <w:numId w:val="13"/>
        </w:numPr>
        <w:rPr>
          <w:del w:id="666" w:author="Lopez, Phylroy" w:date="2016-05-03T11:56:00Z"/>
        </w:rPr>
      </w:pPr>
      <w:del w:id="667" w:author="Lopez, Phylroy" w:date="2016-05-03T11:56:00Z">
        <w:r w:rsidDel="00204899">
          <w:delText xml:space="preserve">Now return to the </w:delText>
        </w:r>
        <w:r w:rsidR="00F17588" w:rsidDel="00204899">
          <w:delText xml:space="preserve">“Building Story 1” object, find the new </w:delText>
        </w:r>
        <w:r w:rsidDel="00204899">
          <w:delText>Default Constru</w:delText>
        </w:r>
        <w:r w:rsidR="00F17588" w:rsidDel="00204899">
          <w:delText>ction Set</w:delText>
        </w:r>
        <w:r w:rsidDel="00204899">
          <w:delText xml:space="preserve"> and drag it over to the “Default Construction Set” drop zone for the story. </w:delText>
        </w:r>
      </w:del>
    </w:p>
    <w:p w:rsidR="005509B4" w:rsidDel="00204899" w:rsidRDefault="005509B4" w:rsidP="00DD0655">
      <w:pPr>
        <w:pStyle w:val="ListParagraph"/>
        <w:numPr>
          <w:ilvl w:val="2"/>
          <w:numId w:val="13"/>
        </w:numPr>
        <w:rPr>
          <w:del w:id="668" w:author="Lopez, Phylroy" w:date="2016-05-03T11:56:00Z"/>
        </w:rPr>
      </w:pPr>
      <w:del w:id="669" w:author="Lopez, Phylroy" w:date="2016-05-03T11:56:00Z">
        <w:r w:rsidDel="00204899">
          <w:delText>The exterior wall should now show the steel frame wall versus the mass wall. You can select the surface again to confirm this (</w:delText>
        </w:r>
        <w:r w:rsidR="00AA7161" w:rsidDel="00204899">
          <w:fldChar w:fldCharType="begin"/>
        </w:r>
        <w:r w:rsidR="00AA7161" w:rsidDel="00204899">
          <w:delInstrText xml:space="preserve"> REF _Ref362615317 </w:delInstrText>
        </w:r>
        <w:r w:rsidR="00AA7161" w:rsidDel="00204899">
          <w:fldChar w:fldCharType="separate"/>
        </w:r>
        <w:r w:rsidR="009E08EC" w:rsidDel="00204899">
          <w:delText xml:space="preserve">Figure </w:delText>
        </w:r>
        <w:r w:rsidR="009E08EC" w:rsidDel="00204899">
          <w:rPr>
            <w:noProof/>
          </w:rPr>
          <w:delText>7</w:delText>
        </w:r>
        <w:r w:rsidR="009E08EC" w:rsidDel="00204899">
          <w:delText>.</w:delText>
        </w:r>
        <w:r w:rsidR="009E08EC" w:rsidDel="00204899">
          <w:rPr>
            <w:noProof/>
          </w:rPr>
          <w:delText>5</w:delText>
        </w:r>
        <w:r w:rsidR="00AA7161" w:rsidDel="00204899">
          <w:rPr>
            <w:noProof/>
          </w:rPr>
          <w:fldChar w:fldCharType="end"/>
        </w:r>
        <w:r w:rsidDel="00204899">
          <w:delText>).</w:delText>
        </w:r>
      </w:del>
    </w:p>
    <w:p w:rsidR="00E4666C" w:rsidDel="00204899" w:rsidRDefault="001A6F0A" w:rsidP="00E000BD">
      <w:pPr>
        <w:keepNext/>
        <w:jc w:val="center"/>
        <w:rPr>
          <w:del w:id="670" w:author="Lopez, Phylroy" w:date="2016-05-03T11:56:00Z"/>
        </w:rPr>
      </w:pPr>
      <w:del w:id="671" w:author="Lopez, Phylroy" w:date="2016-05-03T11:56:00Z">
        <w:r w:rsidDel="00204899">
          <w:rPr>
            <w:noProof/>
            <w:lang w:val="en-CA" w:eastAsia="en-CA"/>
          </w:rPr>
          <w:drawing>
            <wp:inline distT="0" distB="0" distL="0" distR="0" wp14:anchorId="3388C056" wp14:editId="20477A9C">
              <wp:extent cx="4873752" cy="2743200"/>
              <wp:effectExtent l="0" t="0" r="317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873752" cy="2743200"/>
                      </a:xfrm>
                      <a:prstGeom prst="rect">
                        <a:avLst/>
                      </a:prstGeom>
                    </pic:spPr>
                  </pic:pic>
                </a:graphicData>
              </a:graphic>
            </wp:inline>
          </w:drawing>
        </w:r>
      </w:del>
    </w:p>
    <w:p w:rsidR="005509B4" w:rsidDel="00204899" w:rsidRDefault="00E4666C" w:rsidP="00E000BD">
      <w:pPr>
        <w:pStyle w:val="Caption"/>
        <w:jc w:val="center"/>
        <w:rPr>
          <w:del w:id="672" w:author="Lopez, Phylroy" w:date="2016-05-03T11:56:00Z"/>
        </w:rPr>
      </w:pPr>
      <w:bookmarkStart w:id="673" w:name="_Ref362615317"/>
      <w:del w:id="674" w:author="Lopez, Phylroy" w:date="2016-05-03T11:56:00Z">
        <w:r w:rsidDel="00204899">
          <w:delText xml:space="preserve">Figure </w:delText>
        </w:r>
        <w:r w:rsidR="00AA7161" w:rsidDel="00204899">
          <w:fldChar w:fldCharType="begin"/>
        </w:r>
        <w:r w:rsidR="00AA7161" w:rsidDel="00204899">
          <w:delInstrText xml:space="preserve"> STYLEREF 1 \s </w:delInstrText>
        </w:r>
        <w:r w:rsidR="00AA7161" w:rsidDel="00204899">
          <w:fldChar w:fldCharType="separate"/>
        </w:r>
        <w:r w:rsidR="000D14ED" w:rsidDel="00204899">
          <w:rPr>
            <w:noProof/>
          </w:rPr>
          <w:delText>7</w:delText>
        </w:r>
        <w:r w:rsidR="00AA7161" w:rsidDel="00204899">
          <w:rPr>
            <w:noProof/>
          </w:rPr>
          <w:fldChar w:fldCharType="end"/>
        </w:r>
        <w:r w:rsidR="00454528" w:rsidDel="00204899">
          <w:delText>.</w:delText>
        </w:r>
        <w:r w:rsidR="00454528" w:rsidDel="00204899">
          <w:fldChar w:fldCharType="begin"/>
        </w:r>
        <w:r w:rsidR="00454528" w:rsidDel="00204899">
          <w:delInstrText xml:space="preserve"> SEQ Figure \* ARABIC \s 1 </w:delInstrText>
        </w:r>
        <w:r w:rsidR="00454528" w:rsidDel="00204899">
          <w:fldChar w:fldCharType="separate"/>
        </w:r>
        <w:r w:rsidR="000D14ED" w:rsidDel="00204899">
          <w:rPr>
            <w:noProof/>
          </w:rPr>
          <w:delText>5</w:delText>
        </w:r>
        <w:r w:rsidR="00454528" w:rsidDel="00204899">
          <w:fldChar w:fldCharType="end"/>
        </w:r>
        <w:bookmarkEnd w:id="673"/>
        <w:r w:rsidDel="00204899">
          <w:delText xml:space="preserve"> - </w:delText>
        </w:r>
        <w:r w:rsidR="00E000BD" w:rsidDel="00204899">
          <w:delText>E</w:delText>
        </w:r>
        <w:r w:rsidRPr="000C0A34" w:rsidDel="00204899">
          <w:delText>xterior wall of first story with new construction set applied</w:delText>
        </w:r>
      </w:del>
    </w:p>
    <w:p w:rsidR="005509B4" w:rsidDel="00204899" w:rsidRDefault="005509B4" w:rsidP="002A60C6">
      <w:pPr>
        <w:jc w:val="center"/>
        <w:rPr>
          <w:del w:id="675" w:author="Lopez, Phylroy" w:date="2016-05-03T11:56:00Z"/>
        </w:rPr>
      </w:pPr>
      <w:del w:id="676" w:author="Lopez, Phylroy" w:date="2016-05-03T11:56:00Z">
        <w:r w:rsidDel="00204899">
          <w:rPr>
            <w:noProof/>
            <w:lang w:val="en-CA" w:eastAsia="en-CA"/>
          </w:rPr>
          <w:lastRenderedPageBreak/>
          <mc:AlternateContent>
            <mc:Choice Requires="wps">
              <w:drawing>
                <wp:inline distT="0" distB="0" distL="0" distR="0" wp14:anchorId="1EC5DB89" wp14:editId="2783E91E">
                  <wp:extent cx="5029200" cy="492760"/>
                  <wp:effectExtent l="9525" t="10795" r="9525" b="29845"/>
                  <wp:docPr id="8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49276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5509B4">
                              <w:r w:rsidRPr="00BE5979">
                                <w:t>Tip</w:t>
                              </w:r>
                              <w:r>
                                <w:t>:</w:t>
                              </w:r>
                              <w:r w:rsidRPr="00BE5979">
                                <w:t xml:space="preserve"> </w:t>
                              </w:r>
                              <w:r w:rsidRPr="006B0796">
                                <w:t>If you want to change a construction for a specific wall, you can drill down to the wall and drop on the appropriate construction</w:t>
                              </w:r>
                              <w:r>
                                <w:t>.</w:t>
                              </w: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wps:txbx>
                        <wps:bodyPr rot="0" vert="horz" wrap="square" lIns="91440" tIns="45720" rIns="91440" bIns="45720" anchor="t" anchorCtr="0" upright="1">
                          <a:noAutofit/>
                        </wps:bodyPr>
                      </wps:wsp>
                    </a:graphicData>
                  </a:graphic>
                </wp:inline>
              </w:drawing>
            </mc:Choice>
            <mc:Fallback>
              <w:pict>
                <v:shape id="_x0000_s1067" type="#_x0000_t202" style="width:396pt;height:3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" fillcolor="#d6e3bc [1302]" strokecolor="#c2d69b [1942]" strokeweight="1pt">
                  <v:fill color2="#d6e3bc" focus="100%" type="gradient"/>
                  <v:shadow on="t" color="#4e6128 [1606]" opacity=".5" offset="1pt"/>
                  <v:textbox>
                    <w:txbxContent>
                      <w:p w:rsidR="00204899" w:rsidRPr="006B0796" w:rsidRDefault="00204899" w:rsidP="005509B4">
                        <w:r w:rsidRPr="00BE5979">
                          <w:t>Tip</w:t>
                        </w:r>
                        <w:r>
                          <w:t>:</w:t>
                        </w:r>
                        <w:r w:rsidRPr="00BE5979">
                          <w:t xml:space="preserve"> </w:t>
                        </w:r>
                        <w:r w:rsidRPr="006B0796">
                          <w:t>If you want to change a construction for a specific wall, you can drill down to the wall and drop on the appropriate construction</w:t>
                        </w:r>
                        <w:r>
                          <w:t>.</w:t>
                        </w: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v:textbox>
                  <w10:anchorlock/>
                </v:shape>
              </w:pict>
            </mc:Fallback>
          </mc:AlternateContent>
        </w:r>
        <w:r w:rsidDel="00204899">
          <w:rPr>
            <w:noProof/>
            <w:lang w:val="en-CA" w:eastAsia="en-CA"/>
          </w:rPr>
          <mc:AlternateContent>
            <mc:Choice Requires="wps">
              <w:drawing>
                <wp:inline distT="0" distB="0" distL="0" distR="0" wp14:anchorId="563F914E" wp14:editId="5FB64A35">
                  <wp:extent cx="5029200" cy="291465"/>
                  <wp:effectExtent l="9525" t="10795" r="9525" b="21590"/>
                  <wp:docPr id="8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29146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5509B4">
                              <w:r w:rsidRPr="00BE5979">
                                <w:t>Tip</w:t>
                              </w:r>
                              <w:r>
                                <w:t>:</w:t>
                              </w:r>
                              <w:r w:rsidRPr="00BE5979">
                                <w:t xml:space="preserve"> </w:t>
                              </w:r>
                              <w:r>
                                <w:t>You can go to the material sub-tab to edit material properties.</w:t>
                              </w: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wps:txbx>
                        <wps:bodyPr rot="0" vert="horz" wrap="square" lIns="91440" tIns="45720" rIns="91440" bIns="45720" anchor="t" anchorCtr="0" upright="1">
                          <a:noAutofit/>
                        </wps:bodyPr>
                      </wps:wsp>
                    </a:graphicData>
                  </a:graphic>
                </wp:inline>
              </w:drawing>
            </mc:Choice>
            <mc:Fallback>
              <w:pict>
                <v:shape id="_x0000_s1068" type="#_x0000_t202" style="width:396pt;height: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" fillcolor="#d6e3bc [1302]" strokecolor="#c2d69b [1942]" strokeweight="1pt">
                  <v:fill color2="#d6e3bc" focus="100%" type="gradient"/>
                  <v:shadow on="t" color="#4e6128 [1606]" opacity=".5" offset="1pt"/>
                  <v:textbox>
                    <w:txbxContent>
                      <w:p w:rsidR="00204899" w:rsidRPr="006B0796" w:rsidRDefault="00204899" w:rsidP="005509B4">
                        <w:r w:rsidRPr="00BE5979">
                          <w:t>Tip</w:t>
                        </w:r>
                        <w:r>
                          <w:t>:</w:t>
                        </w:r>
                        <w:r w:rsidRPr="00BE5979">
                          <w:t xml:space="preserve"> </w:t>
                        </w:r>
                        <w:r>
                          <w:t>You can go to the material sub-tab to edit material properties.</w:t>
                        </w: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v:textbox>
                  <w10:anchorlock/>
                </v:shape>
              </w:pict>
            </mc:Fallback>
          </mc:AlternateContent>
        </w:r>
      </w:del>
    </w:p>
    <w:p w:rsidR="005509B4" w:rsidDel="00204899" w:rsidRDefault="005509B4" w:rsidP="00DD0655">
      <w:pPr>
        <w:pStyle w:val="ListParagraph"/>
        <w:numPr>
          <w:ilvl w:val="1"/>
          <w:numId w:val="13"/>
        </w:numPr>
        <w:rPr>
          <w:del w:id="677" w:author="Lopez, Phylroy" w:date="2016-05-03T11:56:00Z"/>
        </w:rPr>
      </w:pPr>
      <w:del w:id="678" w:author="Lopez, Phylroy" w:date="2016-05-03T11:56:00Z">
        <w:r w:rsidDel="00204899">
          <w:delText xml:space="preserve">Alter the </w:delText>
        </w:r>
        <w:r w:rsidR="00EF085A" w:rsidDel="00204899">
          <w:delText>guest room</w:delText>
        </w:r>
        <w:r w:rsidDel="00204899">
          <w:delText xml:space="preserve"> </w:delText>
        </w:r>
        <w:r w:rsidR="00EF085A" w:rsidDel="00204899">
          <w:delText>electric equipment</w:delText>
        </w:r>
        <w:r w:rsidDel="00204899">
          <w:delText xml:space="preserve"> schedule.</w:delText>
        </w:r>
      </w:del>
    </w:p>
    <w:p w:rsidR="005509B4" w:rsidDel="00204899" w:rsidRDefault="005509B4" w:rsidP="001A6F0A">
      <w:pPr>
        <w:pStyle w:val="ListParagraph"/>
        <w:numPr>
          <w:ilvl w:val="2"/>
          <w:numId w:val="13"/>
        </w:numPr>
        <w:rPr>
          <w:del w:id="679" w:author="Lopez, Phylroy" w:date="2016-05-03T11:56:00Z"/>
        </w:rPr>
      </w:pPr>
      <w:del w:id="680" w:author="Lopez, Phylroy" w:date="2016-05-03T11:56:00Z">
        <w:r w:rsidDel="00204899">
          <w:delText>Click on the “Schedules tab, then “Schedules” sub</w:delText>
        </w:r>
        <w:r w:rsidR="001A6F0A" w:rsidDel="00204899">
          <w:delText>-</w:delText>
        </w:r>
        <w:r w:rsidDel="00204899">
          <w:delText>tab, then find the schedule named “</w:delText>
        </w:r>
        <w:r w:rsidR="001A6F0A" w:rsidRPr="001A6F0A" w:rsidDel="00204899">
          <w:delText>LargeHotel GuestRoom Equip</w:delText>
        </w:r>
        <w:r w:rsidDel="00204899">
          <w:delText xml:space="preserve">”. </w:delText>
        </w:r>
        <w:r w:rsidDel="00204899">
          <w:rPr>
            <w:noProof/>
            <w:lang w:val="en-CA" w:eastAsia="en-CA"/>
          </w:rPr>
          <w:drawing>
            <wp:inline distT="0" distB="0" distL="0" distR="0" wp14:anchorId="46B27ED0" wp14:editId="48B7CE53">
              <wp:extent cx="212271" cy="228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_schedules_tab.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2271" cy="228600"/>
                      </a:xfrm>
                      <a:prstGeom prst="rect">
                        <a:avLst/>
                      </a:prstGeom>
                    </pic:spPr>
                  </pic:pic>
                </a:graphicData>
              </a:graphic>
            </wp:inline>
          </w:drawing>
        </w:r>
      </w:del>
    </w:p>
    <w:p w:rsidR="005509B4" w:rsidDel="00204899" w:rsidRDefault="005509B4" w:rsidP="00DD0655">
      <w:pPr>
        <w:pStyle w:val="ListParagraph"/>
        <w:numPr>
          <w:ilvl w:val="2"/>
          <w:numId w:val="13"/>
        </w:numPr>
        <w:rPr>
          <w:del w:id="681" w:author="Lopez, Phylroy" w:date="2016-05-03T11:56:00Z"/>
        </w:rPr>
      </w:pPr>
      <w:del w:id="682" w:author="Lopez, Phylroy" w:date="2016-05-03T11:56:00Z">
        <w:r w:rsidDel="00204899">
          <w:delText>The schedule contains a number of rules. Each represents a 24-hour profile for specific days of the week and days of the year.</w:delText>
        </w:r>
      </w:del>
    </w:p>
    <w:p w:rsidR="005509B4" w:rsidDel="00204899" w:rsidRDefault="005509B4" w:rsidP="00DD0655">
      <w:pPr>
        <w:pStyle w:val="ListParagraph"/>
        <w:numPr>
          <w:ilvl w:val="2"/>
          <w:numId w:val="13"/>
        </w:numPr>
        <w:rPr>
          <w:del w:id="683" w:author="Lopez, Phylroy" w:date="2016-05-03T11:56:00Z"/>
        </w:rPr>
      </w:pPr>
      <w:del w:id="684" w:author="Lopez, Phylroy" w:date="2016-05-03T11:56:00Z">
        <w:r w:rsidDel="00204899">
          <w:delText>Select the run period profile named “</w:delText>
        </w:r>
        <w:r w:rsidR="001620DF" w:rsidDel="00204899">
          <w:delText>Default</w:delText>
        </w:r>
        <w:r w:rsidDel="00204899">
          <w:delText xml:space="preserve">”. This rule </w:delText>
        </w:r>
        <w:r w:rsidR="00B62F3E" w:rsidDel="00204899">
          <w:delText xml:space="preserve">is used for </w:delText>
        </w:r>
        <w:r w:rsidR="00CC49F7" w:rsidDel="00204899">
          <w:delText>all days not covered by a higher priority rule.</w:delText>
        </w:r>
      </w:del>
    </w:p>
    <w:p w:rsidR="005509B4" w:rsidDel="00204899" w:rsidRDefault="005509B4" w:rsidP="00DD0655">
      <w:pPr>
        <w:pStyle w:val="ListParagraph"/>
        <w:numPr>
          <w:ilvl w:val="2"/>
          <w:numId w:val="13"/>
        </w:numPr>
        <w:rPr>
          <w:del w:id="685" w:author="Lopez, Phylroy" w:date="2016-05-03T11:56:00Z"/>
        </w:rPr>
      </w:pPr>
      <w:del w:id="686" w:author="Lopez, Phylroy" w:date="2016-05-03T11:56:00Z">
        <w:r w:rsidDel="00204899">
          <w:delText xml:space="preserve">This profile has two peaks. Hover over the </w:delText>
        </w:r>
        <w:r w:rsidR="001A6F0A" w:rsidDel="00204899">
          <w:delText>morning peak</w:delText>
        </w:r>
        <w:r w:rsidDel="00204899">
          <w:delText>, and type “0</w:delText>
        </w:r>
        <w:r w:rsidRPr="006E4C04" w:rsidDel="00204899">
          <w:rPr>
            <w:b/>
            <w:i/>
          </w:rPr>
          <w:delText>.</w:delText>
        </w:r>
        <w:r w:rsidR="001620DF" w:rsidDel="00204899">
          <w:delText>5</w:delText>
        </w:r>
        <w:r w:rsidDel="00204899">
          <w:delText xml:space="preserve">”, then </w:delText>
        </w:r>
        <w:r w:rsidR="007B421F" w:rsidDel="00204899">
          <w:delText xml:space="preserve">click the </w:delText>
        </w:r>
        <w:r w:rsidDel="00204899">
          <w:delText>enter</w:delText>
        </w:r>
        <w:r w:rsidR="007B421F" w:rsidDel="00204899">
          <w:delText xml:space="preserve"> key</w:delText>
        </w:r>
        <w:r w:rsidDel="00204899">
          <w:delText xml:space="preserve">. This will change the profile. You can also drag </w:delText>
        </w:r>
        <w:r w:rsidR="001A6F0A" w:rsidDel="00204899">
          <w:delText>the segment vs. typing the value.</w:delText>
        </w:r>
        <w:r w:rsidDel="00204899">
          <w:delText xml:space="preserve"> (</w:delText>
        </w:r>
        <w:r w:rsidR="00AA7161" w:rsidDel="00204899">
          <w:fldChar w:fldCharType="begin"/>
        </w:r>
        <w:r w:rsidR="00AA7161" w:rsidDel="00204899">
          <w:delInstrText xml:space="preserve"> REF _Ref362615332 </w:delInstrText>
        </w:r>
        <w:r w:rsidR="00AA7161" w:rsidDel="00204899">
          <w:fldChar w:fldCharType="separate"/>
        </w:r>
        <w:r w:rsidR="009E08EC" w:rsidDel="00204899">
          <w:delText xml:space="preserve">Figure </w:delText>
        </w:r>
        <w:r w:rsidR="009E08EC" w:rsidDel="00204899">
          <w:rPr>
            <w:noProof/>
          </w:rPr>
          <w:delText>7</w:delText>
        </w:r>
        <w:r w:rsidR="009E08EC" w:rsidDel="00204899">
          <w:delText>.</w:delText>
        </w:r>
        <w:r w:rsidR="009E08EC" w:rsidDel="00204899">
          <w:rPr>
            <w:noProof/>
          </w:rPr>
          <w:delText>6</w:delText>
        </w:r>
        <w:r w:rsidR="00AA7161" w:rsidDel="00204899">
          <w:rPr>
            <w:noProof/>
          </w:rPr>
          <w:fldChar w:fldCharType="end"/>
        </w:r>
        <w:r w:rsidDel="00204899">
          <w:delText>).</w:delText>
        </w:r>
      </w:del>
    </w:p>
    <w:p w:rsidR="005509B4" w:rsidDel="00204899" w:rsidRDefault="005509B4" w:rsidP="00DD0655">
      <w:pPr>
        <w:pStyle w:val="ListParagraph"/>
        <w:numPr>
          <w:ilvl w:val="2"/>
          <w:numId w:val="13"/>
        </w:numPr>
        <w:rPr>
          <w:del w:id="687" w:author="Lopez, Phylroy" w:date="2016-05-03T11:56:00Z"/>
        </w:rPr>
      </w:pPr>
      <w:del w:id="688" w:author="Lopez, Phylroy" w:date="2016-05-03T11:56:00Z">
        <w:r w:rsidDel="00204899">
          <w:delText>Next click/hold over the left side of the afternoon peak and drag it to the left so it is at 14:00 hours versus 1</w:delText>
        </w:r>
        <w:r w:rsidR="001A6F0A" w:rsidDel="00204899">
          <w:delText>7</w:delText>
        </w:r>
        <w:r w:rsidDel="00204899">
          <w:delText>:00 hours.</w:delText>
        </w:r>
      </w:del>
    </w:p>
    <w:p w:rsidR="005509B4" w:rsidDel="00204899" w:rsidRDefault="005509B4" w:rsidP="00DD0655">
      <w:pPr>
        <w:pStyle w:val="ListParagraph"/>
        <w:numPr>
          <w:ilvl w:val="3"/>
          <w:numId w:val="13"/>
        </w:numPr>
        <w:rPr>
          <w:del w:id="689" w:author="Lopez, Phylroy" w:date="2016-05-03T11:56:00Z"/>
        </w:rPr>
      </w:pPr>
      <w:del w:id="690" w:author="Lopez, Phylroy" w:date="2016-05-03T11:56:00Z">
        <w:r w:rsidDel="00204899">
          <w:delText>At this zoom level, the time step is 1 hour, but you can zoom down to 15-minute or 1-minute time steps.</w:delText>
        </w:r>
      </w:del>
    </w:p>
    <w:p w:rsidR="005509B4" w:rsidDel="00204899" w:rsidRDefault="005509B4" w:rsidP="00DD0655">
      <w:pPr>
        <w:pStyle w:val="ListParagraph"/>
        <w:numPr>
          <w:ilvl w:val="2"/>
          <w:numId w:val="13"/>
        </w:numPr>
        <w:rPr>
          <w:del w:id="691" w:author="Lopez, Phylroy" w:date="2016-05-03T11:56:00Z"/>
        </w:rPr>
      </w:pPr>
      <w:del w:id="692" w:author="Lopez, Phylroy" w:date="2016-05-03T11:56:00Z">
        <w:r w:rsidDel="00204899">
          <w:delText>Alter the days of the week for the profiles (</w:delText>
        </w:r>
        <w:r w:rsidR="00AA7161" w:rsidDel="00204899">
          <w:fldChar w:fldCharType="begin"/>
        </w:r>
        <w:r w:rsidR="00AA7161" w:rsidDel="00204899">
          <w:delInstrText xml:space="preserve"> REF _Ref362615332 </w:delInstrText>
        </w:r>
        <w:r w:rsidR="00AA7161" w:rsidDel="00204899">
          <w:fldChar w:fldCharType="separate"/>
        </w:r>
        <w:r w:rsidR="009E08EC" w:rsidDel="00204899">
          <w:delText xml:space="preserve">Figure </w:delText>
        </w:r>
        <w:r w:rsidR="009E08EC" w:rsidDel="00204899">
          <w:rPr>
            <w:noProof/>
          </w:rPr>
          <w:delText>7</w:delText>
        </w:r>
        <w:r w:rsidR="009E08EC" w:rsidDel="00204899">
          <w:delText>.</w:delText>
        </w:r>
        <w:r w:rsidR="009E08EC" w:rsidDel="00204899">
          <w:rPr>
            <w:noProof/>
          </w:rPr>
          <w:delText>6</w:delText>
        </w:r>
        <w:r w:rsidR="00AA7161" w:rsidDel="00204899">
          <w:rPr>
            <w:noProof/>
          </w:rPr>
          <w:fldChar w:fldCharType="end"/>
        </w:r>
        <w:r w:rsidDel="00204899">
          <w:delText>).</w:delText>
        </w:r>
      </w:del>
    </w:p>
    <w:p w:rsidR="005509B4" w:rsidDel="00204899" w:rsidRDefault="00C15AB2" w:rsidP="00DD0655">
      <w:pPr>
        <w:pStyle w:val="ListParagraph"/>
        <w:numPr>
          <w:ilvl w:val="3"/>
          <w:numId w:val="13"/>
        </w:numPr>
        <w:rPr>
          <w:del w:id="693" w:author="Lopez, Phylroy" w:date="2016-05-03T11:56:00Z"/>
        </w:rPr>
      </w:pPr>
      <w:del w:id="694" w:author="Lopez, Phylroy" w:date="2016-05-03T11:56:00Z">
        <w:r w:rsidDel="00204899">
          <w:delText>Select the “P</w:delText>
        </w:r>
        <w:r w:rsidR="005509B4" w:rsidDel="00204899">
          <w:delText>riority 1</w:delText>
        </w:r>
        <w:r w:rsidDel="00204899">
          <w:delText>”</w:delText>
        </w:r>
        <w:r w:rsidR="005509B4" w:rsidDel="00204899">
          <w:delText xml:space="preserve"> rule and uncheck Saturday. You should now see the </w:delText>
        </w:r>
        <w:r w:rsidR="00CC49F7" w:rsidDel="00204899">
          <w:delText>default profile</w:delText>
        </w:r>
        <w:r w:rsidR="005509B4" w:rsidDel="00204899">
          <w:delText xml:space="preserve"> color showing for Saturdays on the calendar at the right.</w:delText>
        </w:r>
        <w:r w:rsidR="00CC49F7" w:rsidDel="00204899">
          <w:br/>
        </w:r>
      </w:del>
    </w:p>
    <w:p w:rsidR="00CC49F7" w:rsidDel="00204899" w:rsidRDefault="006F4A66" w:rsidP="002A60C6">
      <w:pPr>
        <w:keepNext/>
        <w:jc w:val="center"/>
        <w:rPr>
          <w:del w:id="695" w:author="Lopez, Phylroy" w:date="2016-05-03T11:56:00Z"/>
        </w:rPr>
      </w:pPr>
      <w:del w:id="696" w:author="Lopez, Phylroy" w:date="2016-05-03T11:56:00Z">
        <w:r w:rsidDel="00204899">
          <w:rPr>
            <w:noProof/>
            <w:lang w:val="en-CA" w:eastAsia="en-CA"/>
          </w:rPr>
          <w:drawing>
            <wp:inline distT="0" distB="0" distL="0" distR="0" wp14:anchorId="60BA9505" wp14:editId="70F3B854">
              <wp:extent cx="4599432" cy="27432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599432" cy="2743200"/>
                      </a:xfrm>
                      <a:prstGeom prst="rect">
                        <a:avLst/>
                      </a:prstGeom>
                    </pic:spPr>
                  </pic:pic>
                </a:graphicData>
              </a:graphic>
            </wp:inline>
          </w:drawing>
        </w:r>
      </w:del>
    </w:p>
    <w:p w:rsidR="005509B4" w:rsidRPr="000E3B20" w:rsidDel="00204899" w:rsidRDefault="00CC49F7" w:rsidP="002A60C6">
      <w:pPr>
        <w:pStyle w:val="Caption"/>
        <w:jc w:val="center"/>
        <w:rPr>
          <w:del w:id="697" w:author="Lopez, Phylroy" w:date="2016-05-03T11:56:00Z"/>
        </w:rPr>
      </w:pPr>
      <w:bookmarkStart w:id="698" w:name="_Ref362615332"/>
      <w:del w:id="699" w:author="Lopez, Phylroy" w:date="2016-05-03T11:56:00Z">
        <w:r w:rsidDel="00204899">
          <w:delText xml:space="preserve">Figure </w:delText>
        </w:r>
        <w:r w:rsidR="00AA7161" w:rsidDel="00204899">
          <w:fldChar w:fldCharType="begin"/>
        </w:r>
        <w:r w:rsidR="00AA7161" w:rsidDel="00204899">
          <w:delInstrText xml:space="preserve"> STYLEREF 1 \s </w:delInstrText>
        </w:r>
        <w:r w:rsidR="00AA7161" w:rsidDel="00204899">
          <w:fldChar w:fldCharType="separate"/>
        </w:r>
        <w:r w:rsidR="000D14ED" w:rsidDel="00204899">
          <w:rPr>
            <w:noProof/>
          </w:rPr>
          <w:delText>7</w:delText>
        </w:r>
        <w:r w:rsidR="00AA7161" w:rsidDel="00204899">
          <w:rPr>
            <w:noProof/>
          </w:rPr>
          <w:fldChar w:fldCharType="end"/>
        </w:r>
        <w:r w:rsidR="00454528" w:rsidDel="00204899">
          <w:delText>.</w:delText>
        </w:r>
        <w:r w:rsidR="00454528" w:rsidDel="00204899">
          <w:fldChar w:fldCharType="begin"/>
        </w:r>
        <w:r w:rsidR="00454528" w:rsidDel="00204899">
          <w:delInstrText xml:space="preserve"> SEQ Figure \* ARABIC \s 1 </w:delInstrText>
        </w:r>
        <w:r w:rsidR="00454528" w:rsidDel="00204899">
          <w:fldChar w:fldCharType="separate"/>
        </w:r>
        <w:r w:rsidR="000D14ED" w:rsidDel="00204899">
          <w:rPr>
            <w:noProof/>
          </w:rPr>
          <w:delText>6</w:delText>
        </w:r>
        <w:r w:rsidR="00454528" w:rsidDel="00204899">
          <w:fldChar w:fldCharType="end"/>
        </w:r>
        <w:bookmarkEnd w:id="698"/>
        <w:r w:rsidDel="00204899">
          <w:delText xml:space="preserve"> - </w:delText>
        </w:r>
        <w:r w:rsidR="002A60C6" w:rsidDel="00204899">
          <w:delText>U</w:delText>
        </w:r>
        <w:r w:rsidRPr="00BB6510" w:rsidDel="00204899">
          <w:delText>pdated lobby occupancy schedule</w:delText>
        </w:r>
      </w:del>
    </w:p>
    <w:p w:rsidR="003064D7" w:rsidDel="00204899" w:rsidRDefault="005509B4" w:rsidP="002A60C6">
      <w:pPr>
        <w:jc w:val="center"/>
        <w:rPr>
          <w:del w:id="700" w:author="Lopez, Phylroy" w:date="2016-05-03T11:56:00Z"/>
        </w:rPr>
      </w:pPr>
      <w:del w:id="701" w:author="Lopez, Phylroy" w:date="2016-05-03T11:56:00Z">
        <w:r w:rsidDel="00204899">
          <w:rPr>
            <w:noProof/>
            <w:lang w:val="en-CA" w:eastAsia="en-CA"/>
          </w:rPr>
          <mc:AlternateContent>
            <mc:Choice Requires="wps">
              <w:drawing>
                <wp:inline distT="0" distB="0" distL="0" distR="0" wp14:anchorId="3C998A2D" wp14:editId="6956BE75">
                  <wp:extent cx="5041265" cy="492760"/>
                  <wp:effectExtent l="9525" t="15240" r="16510" b="25400"/>
                  <wp:docPr id="7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265" cy="49276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5509B4">
                              <w:r w:rsidRPr="00BE5979">
                                <w:t>Tip</w:t>
                              </w:r>
                              <w:r>
                                <w:t>:</w:t>
                              </w:r>
                              <w:r w:rsidRPr="00BE5979">
                                <w:t xml:space="preserve"> </w:t>
                              </w:r>
                              <w:r w:rsidRPr="006B0796">
                                <w:t>Double clicking a horizontal profile section will split it. Double clicking a vertical section will delete it.</w:t>
                              </w:r>
                            </w:p>
                            <w:p w:rsidR="00204899" w:rsidRPr="006B0796" w:rsidRDefault="00204899" w:rsidP="005509B4"/>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wps:txbx>
                        <wps:bodyPr rot="0" vert="horz" wrap="square" lIns="91440" tIns="45720" rIns="91440" bIns="45720" anchor="t" anchorCtr="0" upright="1">
                          <a:noAutofit/>
                        </wps:bodyPr>
                      </wps:wsp>
                    </a:graphicData>
                  </a:graphic>
                </wp:inline>
              </w:drawing>
            </mc:Choice>
            <mc:Fallback>
              <w:pict>
                <v:shape id="_x0000_s1069" type="#_x0000_t202" style="width:396.95pt;height:3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" fillcolor="#d6e3bc [1302]" strokecolor="#c2d69b [1942]" strokeweight="1pt">
                  <v:fill color2="#d6e3bc" focus="100%" type="gradient"/>
                  <v:shadow on="t" color="#4e6128 [1606]" opacity=".5" offset="1pt"/>
                  <v:textbox>
                    <w:txbxContent>
                      <w:p w:rsidR="00204899" w:rsidRPr="006B0796" w:rsidRDefault="00204899" w:rsidP="005509B4">
                        <w:r w:rsidRPr="00BE5979">
                          <w:t>Tip</w:t>
                        </w:r>
                        <w:r>
                          <w:t>:</w:t>
                        </w:r>
                        <w:r w:rsidRPr="00BE5979">
                          <w:t xml:space="preserve"> </w:t>
                        </w:r>
                        <w:r w:rsidRPr="006B0796">
                          <w:t>Double clicking a horizontal profile section will split it. Double clicking a vertical section will delete it.</w:t>
                        </w:r>
                      </w:p>
                      <w:p w:rsidR="00204899" w:rsidRPr="006B0796" w:rsidRDefault="00204899" w:rsidP="005509B4"/>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v:textbox>
                  <w10:anchorlock/>
                </v:shape>
              </w:pict>
            </mc:Fallback>
          </mc:AlternateContent>
        </w:r>
        <w:r w:rsidDel="00204899">
          <w:br/>
        </w:r>
        <w:r w:rsidDel="00204899">
          <w:rPr>
            <w:noProof/>
            <w:lang w:val="en-CA" w:eastAsia="en-CA"/>
          </w:rPr>
          <mc:AlternateContent>
            <mc:Choice Requires="wps">
              <w:drawing>
                <wp:inline distT="0" distB="0" distL="0" distR="0" wp14:anchorId="55CFF7B1" wp14:editId="265E2076">
                  <wp:extent cx="5041265" cy="285750"/>
                  <wp:effectExtent l="9525" t="12065" r="16510" b="26035"/>
                  <wp:docPr id="7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265" cy="28575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5509B4">
                              <w:r w:rsidRPr="00BE5979">
                                <w:t>Tip</w:t>
                              </w:r>
                              <w:r>
                                <w:t>:</w:t>
                              </w:r>
                              <w:r w:rsidRPr="00BE5979">
                                <w:t xml:space="preserve"> </w:t>
                              </w:r>
                              <w:r>
                                <w:t>The default profile is a catch-</w:t>
                              </w:r>
                              <w:r w:rsidRPr="006B0796">
                                <w:t xml:space="preserve">all. It </w:t>
                              </w:r>
                              <w:r>
                                <w:t>has no</w:t>
                              </w:r>
                              <w:r w:rsidRPr="006B0796">
                                <w:t xml:space="preserve"> option </w:t>
                              </w:r>
                              <w:r>
                                <w:t>for</w:t>
                              </w:r>
                              <w:r w:rsidRPr="006B0796">
                                <w:t xml:space="preserve"> the day of week or year.</w:t>
                              </w:r>
                            </w:p>
                            <w:p w:rsidR="00204899" w:rsidRDefault="00204899" w:rsidP="00DD0655">
                              <w:pPr>
                                <w:pStyle w:val="ListParagraph"/>
                                <w:numPr>
                                  <w:ilvl w:val="0"/>
                                  <w:numId w:val="2"/>
                                </w:numPr>
                                <w:rPr>
                                  <w:i/>
                                  <w:color w:val="943634" w:themeColor="accent2" w:themeShade="BF"/>
                                </w:rPr>
                              </w:pPr>
                            </w:p>
                            <w:p w:rsidR="00204899" w:rsidRPr="006B0796" w:rsidRDefault="00204899" w:rsidP="005509B4"/>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wps:txbx>
                        <wps:bodyPr rot="0" vert="horz" wrap="square" lIns="91440" tIns="45720" rIns="91440" bIns="45720" anchor="t" anchorCtr="0" upright="1">
                          <a:noAutofit/>
                        </wps:bodyPr>
                      </wps:wsp>
                    </a:graphicData>
                  </a:graphic>
                </wp:inline>
              </w:drawing>
            </mc:Choice>
            <mc:Fallback>
              <w:pict>
                <v:shape id="_x0000_s1070" type="#_x0000_t202" style="width:396.95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" fillcolor="#d6e3bc [1302]" strokecolor="#c2d69b [1942]" strokeweight="1pt">
                  <v:fill color2="#d6e3bc" focus="100%" type="gradient"/>
                  <v:shadow on="t" color="#4e6128 [1606]" opacity=".5" offset="1pt"/>
                  <v:textbox>
                    <w:txbxContent>
                      <w:p w:rsidR="00204899" w:rsidRPr="006B0796" w:rsidRDefault="00204899" w:rsidP="005509B4">
                        <w:r w:rsidRPr="00BE5979">
                          <w:t>Tip</w:t>
                        </w:r>
                        <w:r>
                          <w:t>:</w:t>
                        </w:r>
                        <w:r w:rsidRPr="00BE5979">
                          <w:t xml:space="preserve"> </w:t>
                        </w:r>
                        <w:r>
                          <w:t>The default profile is a catch-</w:t>
                        </w:r>
                        <w:r w:rsidRPr="006B0796">
                          <w:t xml:space="preserve">all. It </w:t>
                        </w:r>
                        <w:r>
                          <w:t>has no</w:t>
                        </w:r>
                        <w:r w:rsidRPr="006B0796">
                          <w:t xml:space="preserve"> option </w:t>
                        </w:r>
                        <w:r>
                          <w:t>for</w:t>
                        </w:r>
                        <w:r w:rsidRPr="006B0796">
                          <w:t xml:space="preserve"> the day of week or year.</w:t>
                        </w:r>
                      </w:p>
                      <w:p w:rsidR="00204899" w:rsidRDefault="00204899" w:rsidP="00DD0655">
                        <w:pPr>
                          <w:pStyle w:val="ListParagraph"/>
                          <w:numPr>
                            <w:ilvl w:val="0"/>
                            <w:numId w:val="2"/>
                          </w:numPr>
                          <w:rPr>
                            <w:i/>
                            <w:color w:val="943634" w:themeColor="accent2" w:themeShade="BF"/>
                          </w:rPr>
                        </w:pPr>
                      </w:p>
                      <w:p w:rsidR="00204899" w:rsidRPr="006B0796" w:rsidRDefault="00204899" w:rsidP="005509B4"/>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v:textbox>
                  <w10:anchorlock/>
                </v:shape>
              </w:pict>
            </mc:Fallback>
          </mc:AlternateContent>
        </w:r>
        <w:r w:rsidDel="00204899">
          <w:br/>
        </w:r>
      </w:del>
    </w:p>
    <w:p w:rsidR="005509B4" w:rsidDel="00204899" w:rsidRDefault="005509B4" w:rsidP="002A60C6">
      <w:pPr>
        <w:jc w:val="center"/>
        <w:rPr>
          <w:del w:id="702" w:author="Lopez, Phylroy" w:date="2016-05-03T11:56:00Z"/>
        </w:rPr>
      </w:pPr>
      <w:del w:id="703" w:author="Lopez, Phylroy" w:date="2016-05-03T11:56:00Z">
        <w:r w:rsidDel="00204899">
          <w:rPr>
            <w:noProof/>
            <w:lang w:val="en-CA" w:eastAsia="en-CA"/>
          </w:rPr>
          <w:lastRenderedPageBreak/>
          <mc:AlternateContent>
            <mc:Choice Requires="wps">
              <w:drawing>
                <wp:inline distT="0" distB="0" distL="0" distR="0" wp14:anchorId="31468D43" wp14:editId="7AA60978">
                  <wp:extent cx="5041265" cy="641985"/>
                  <wp:effectExtent l="9525" t="9525" r="16510" b="24765"/>
                  <wp:docPr id="7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265" cy="64198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5509B4">
                              <w:r w:rsidRPr="00BE5979">
                                <w:t>Tip</w:t>
                              </w:r>
                              <w:r>
                                <w:t>:</w:t>
                              </w:r>
                              <w:r w:rsidRPr="00BE5979">
                                <w:t xml:space="preserve"> </w:t>
                              </w:r>
                              <w:r w:rsidRPr="006B0796">
                                <w:t>The Schedule Set sub</w:t>
                              </w:r>
                              <w:r>
                                <w:t>-</w:t>
                              </w:r>
                              <w:r w:rsidRPr="006B0796">
                                <w:t xml:space="preserve">tab looks </w:t>
                              </w:r>
                              <w:r>
                                <w:t>similar to</w:t>
                              </w:r>
                              <w:r w:rsidRPr="006B0796">
                                <w:t xml:space="preserve"> Construction sets. It is a holder for the typical schedules to use for a space type or a number of space types. For internal loads the schedules can be overridden for a specific space or instance</w:t>
                              </w:r>
                              <w:r>
                                <w:t>.</w:t>
                              </w:r>
                            </w:p>
                            <w:p w:rsidR="00204899" w:rsidRPr="006B0796" w:rsidRDefault="00204899" w:rsidP="00DD0655">
                              <w:pPr>
                                <w:pStyle w:val="ListParagraph"/>
                                <w:numPr>
                                  <w:ilvl w:val="0"/>
                                  <w:numId w:val="2"/>
                                </w:numPr>
                                <w:rPr>
                                  <w:i/>
                                  <w:color w:val="943634" w:themeColor="accent2" w:themeShade="BF"/>
                                  <w:highlight w:val="lightGray"/>
                                </w:rPr>
                              </w:pPr>
                            </w:p>
                            <w:p w:rsidR="00204899" w:rsidRDefault="00204899" w:rsidP="00DD0655">
                              <w:pPr>
                                <w:pStyle w:val="ListParagraph"/>
                                <w:numPr>
                                  <w:ilvl w:val="0"/>
                                  <w:numId w:val="2"/>
                                </w:numPr>
                                <w:rPr>
                                  <w:i/>
                                  <w:color w:val="943634" w:themeColor="accent2" w:themeShade="BF"/>
                                </w:rPr>
                              </w:pPr>
                            </w:p>
                            <w:p w:rsidR="00204899" w:rsidRPr="006B0796" w:rsidRDefault="00204899" w:rsidP="005509B4"/>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wps:txbx>
                        <wps:bodyPr rot="0" vert="horz" wrap="square" lIns="91440" tIns="45720" rIns="91440" bIns="45720" anchor="t" anchorCtr="0" upright="1">
                          <a:noAutofit/>
                        </wps:bodyPr>
                      </wps:wsp>
                    </a:graphicData>
                  </a:graphic>
                </wp:inline>
              </w:drawing>
            </mc:Choice>
            <mc:Fallback>
              <w:pict>
                <v:shape id="_x0000_s1071" type="#_x0000_t202" style="width:396.95pt;height:5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" fillcolor="#d6e3bc [1302]" strokecolor="#c2d69b [1942]" strokeweight="1pt">
                  <v:fill color2="#d6e3bc" focus="100%" type="gradient"/>
                  <v:shadow on="t" color="#4e6128 [1606]" opacity=".5" offset="1pt"/>
                  <v:textbox>
                    <w:txbxContent>
                      <w:p w:rsidR="00204899" w:rsidRPr="006B0796" w:rsidRDefault="00204899" w:rsidP="005509B4">
                        <w:r w:rsidRPr="00BE5979">
                          <w:t>Tip</w:t>
                        </w:r>
                        <w:r>
                          <w:t>:</w:t>
                        </w:r>
                        <w:r w:rsidRPr="00BE5979">
                          <w:t xml:space="preserve"> </w:t>
                        </w:r>
                        <w:r w:rsidRPr="006B0796">
                          <w:t>The Schedule Set sub</w:t>
                        </w:r>
                        <w:r>
                          <w:t>-</w:t>
                        </w:r>
                        <w:r w:rsidRPr="006B0796">
                          <w:t xml:space="preserve">tab looks </w:t>
                        </w:r>
                        <w:r>
                          <w:t>similar to</w:t>
                        </w:r>
                        <w:r w:rsidRPr="006B0796">
                          <w:t xml:space="preserve"> Construction sets. It is a holder for the typical schedules to use for a space type or a number of space types. For internal loads the schedules can be overridden for a specific space or instance</w:t>
                        </w:r>
                        <w:r>
                          <w:t>.</w:t>
                        </w:r>
                      </w:p>
                      <w:p w:rsidR="00204899" w:rsidRPr="006B0796" w:rsidRDefault="00204899" w:rsidP="00DD0655">
                        <w:pPr>
                          <w:pStyle w:val="ListParagraph"/>
                          <w:numPr>
                            <w:ilvl w:val="0"/>
                            <w:numId w:val="2"/>
                          </w:numPr>
                          <w:rPr>
                            <w:i/>
                            <w:color w:val="943634" w:themeColor="accent2" w:themeShade="BF"/>
                            <w:highlight w:val="lightGray"/>
                          </w:rPr>
                        </w:pPr>
                      </w:p>
                      <w:p w:rsidR="00204899" w:rsidRDefault="00204899" w:rsidP="00DD0655">
                        <w:pPr>
                          <w:pStyle w:val="ListParagraph"/>
                          <w:numPr>
                            <w:ilvl w:val="0"/>
                            <w:numId w:val="2"/>
                          </w:numPr>
                          <w:rPr>
                            <w:i/>
                            <w:color w:val="943634" w:themeColor="accent2" w:themeShade="BF"/>
                          </w:rPr>
                        </w:pPr>
                      </w:p>
                      <w:p w:rsidR="00204899" w:rsidRPr="006B0796" w:rsidRDefault="00204899" w:rsidP="005509B4"/>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v:textbox>
                  <w10:anchorlock/>
                </v:shape>
              </w:pict>
            </mc:Fallback>
          </mc:AlternateContent>
        </w:r>
      </w:del>
    </w:p>
    <w:p w:rsidR="0042649B" w:rsidDel="00204899" w:rsidRDefault="0042649B" w:rsidP="0042649B">
      <w:pPr>
        <w:pStyle w:val="ListParagraph"/>
        <w:numPr>
          <w:ilvl w:val="1"/>
          <w:numId w:val="13"/>
        </w:numPr>
        <w:rPr>
          <w:del w:id="704" w:author="Lopez, Phylroy" w:date="2016-05-03T11:56:00Z"/>
        </w:rPr>
      </w:pPr>
      <w:del w:id="705" w:author="Lopez, Phylroy" w:date="2016-05-03T11:56:00Z">
        <w:r w:rsidDel="00204899">
          <w:delText>Save the model as “</w:delText>
        </w:r>
        <w:r w:rsidR="007A6C16" w:rsidDel="00204899">
          <w:fldChar w:fldCharType="begin"/>
        </w:r>
        <w:r w:rsidR="007A6C16" w:rsidDel="00204899">
          <w:delInstrText xml:space="preserve"> REF _Ref362700889 \r \h </w:delInstrText>
        </w:r>
        <w:r w:rsidR="007A6C16" w:rsidDel="00204899">
          <w:fldChar w:fldCharType="separate"/>
        </w:r>
        <w:r w:rsidR="009E08EC" w:rsidDel="00204899">
          <w:delText>Section 7 -</w:delText>
        </w:r>
        <w:r w:rsidR="007A6C16" w:rsidDel="00204899">
          <w:fldChar w:fldCharType="end"/>
        </w:r>
        <w:r w:rsidR="007A6C16" w:rsidDel="00204899">
          <w:delText xml:space="preserve"> </w:delText>
        </w:r>
        <w:r w:rsidDel="00204899">
          <w:delText>Model.osm” using “SaveAs” under the file menu.</w:delText>
        </w:r>
      </w:del>
    </w:p>
    <w:p w:rsidR="0042649B" w:rsidDel="00204899" w:rsidRDefault="0042649B" w:rsidP="0042649B">
      <w:pPr>
        <w:pStyle w:val="ListParagraph"/>
        <w:numPr>
          <w:ilvl w:val="1"/>
          <w:numId w:val="13"/>
        </w:numPr>
        <w:rPr>
          <w:del w:id="706" w:author="Lopez, Phylroy" w:date="2016-05-03T11:56:00Z"/>
        </w:rPr>
      </w:pPr>
      <w:del w:id="707" w:author="Lopez, Phylroy" w:date="2016-05-03T11:56:00Z">
        <w:r w:rsidDel="00204899">
          <w:delText>Rerun the simulation</w:delText>
        </w:r>
        <w:r w:rsidR="00B62F3E" w:rsidDel="00204899">
          <w:delText xml:space="preserve"> to see how</w:delText>
        </w:r>
        <w:r w:rsidR="000D2DA9" w:rsidDel="00204899">
          <w:delText xml:space="preserve"> changing schedules has changed the results</w:delText>
        </w:r>
        <w:r w:rsidR="00B62F3E" w:rsidDel="00204899">
          <w:delText>.</w:delText>
        </w:r>
        <w:r w:rsidR="00CD7F74" w:rsidDel="00204899">
          <w:delText xml:space="preserve"> (</w:delText>
        </w:r>
        <w:r w:rsidR="00CD7F74" w:rsidDel="00204899">
          <w:fldChar w:fldCharType="begin"/>
        </w:r>
        <w:r w:rsidR="00CD7F74" w:rsidDel="00204899">
          <w:delInstrText xml:space="preserve"> REF _Ref386933817 \h </w:delInstrText>
        </w:r>
        <w:r w:rsidR="00CD7F74" w:rsidDel="00204899">
          <w:fldChar w:fldCharType="separate"/>
        </w:r>
        <w:r w:rsidR="009E08EC" w:rsidDel="00204899">
          <w:delText xml:space="preserve">Figure </w:delText>
        </w:r>
        <w:r w:rsidR="009E08EC" w:rsidDel="00204899">
          <w:rPr>
            <w:noProof/>
          </w:rPr>
          <w:delText>7</w:delText>
        </w:r>
        <w:r w:rsidR="009E08EC" w:rsidDel="00204899">
          <w:delText>.</w:delText>
        </w:r>
        <w:r w:rsidR="009E08EC" w:rsidDel="00204899">
          <w:rPr>
            <w:noProof/>
          </w:rPr>
          <w:delText>7</w:delText>
        </w:r>
        <w:r w:rsidR="00CD7F74" w:rsidDel="00204899">
          <w:fldChar w:fldCharType="end"/>
        </w:r>
        <w:r w:rsidR="00CD7F74" w:rsidDel="00204899">
          <w:delText>) (</w:delText>
        </w:r>
        <w:r w:rsidR="00CD7F74" w:rsidDel="00204899">
          <w:fldChar w:fldCharType="begin"/>
        </w:r>
        <w:r w:rsidR="00CD7F74" w:rsidDel="00204899">
          <w:delInstrText xml:space="preserve"> REF _Ref386933823 \h </w:delInstrText>
        </w:r>
        <w:r w:rsidR="00CD7F74" w:rsidDel="00204899">
          <w:fldChar w:fldCharType="separate"/>
        </w:r>
        <w:r w:rsidR="009E08EC" w:rsidDel="00204899">
          <w:delText xml:space="preserve">Figure </w:delText>
        </w:r>
        <w:r w:rsidR="009E08EC" w:rsidDel="00204899">
          <w:rPr>
            <w:noProof/>
          </w:rPr>
          <w:delText>7</w:delText>
        </w:r>
        <w:r w:rsidR="009E08EC" w:rsidDel="00204899">
          <w:delText>.</w:delText>
        </w:r>
        <w:r w:rsidR="009E08EC" w:rsidDel="00204899">
          <w:rPr>
            <w:noProof/>
          </w:rPr>
          <w:delText>8</w:delText>
        </w:r>
        <w:r w:rsidR="00CD7F74" w:rsidDel="00204899">
          <w:fldChar w:fldCharType="end"/>
        </w:r>
        <w:r w:rsidR="00CD7F74" w:rsidDel="00204899">
          <w:delText>).</w:delText>
        </w:r>
      </w:del>
    </w:p>
    <w:p w:rsidR="0042649B" w:rsidDel="00204899" w:rsidRDefault="00AF4F47" w:rsidP="0042649B">
      <w:pPr>
        <w:keepNext/>
        <w:ind w:left="720"/>
        <w:rPr>
          <w:del w:id="708" w:author="Lopez, Phylroy" w:date="2016-05-03T11:56:00Z"/>
        </w:rPr>
      </w:pPr>
      <w:del w:id="709" w:author="Lopez, Phylroy" w:date="2016-05-03T11:56:00Z">
        <w:r w:rsidDel="00204899">
          <w:rPr>
            <w:noProof/>
            <w:lang w:val="en-CA" w:eastAsia="en-CA"/>
          </w:rPr>
          <w:drawing>
            <wp:inline distT="0" distB="0" distL="0" distR="0" wp14:anchorId="04743224" wp14:editId="78B452E3">
              <wp:extent cx="5065776" cy="2743200"/>
              <wp:effectExtent l="0" t="0" r="190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65776" cy="2743200"/>
                      </a:xfrm>
                      <a:prstGeom prst="rect">
                        <a:avLst/>
                      </a:prstGeom>
                    </pic:spPr>
                  </pic:pic>
                </a:graphicData>
              </a:graphic>
            </wp:inline>
          </w:drawing>
        </w:r>
      </w:del>
    </w:p>
    <w:p w:rsidR="0042649B" w:rsidDel="00204899" w:rsidRDefault="0042649B" w:rsidP="000D2DA9">
      <w:pPr>
        <w:pStyle w:val="Caption"/>
        <w:ind w:firstLine="720"/>
        <w:jc w:val="center"/>
        <w:rPr>
          <w:del w:id="710" w:author="Lopez, Phylroy" w:date="2016-05-03T11:56:00Z"/>
        </w:rPr>
      </w:pPr>
      <w:bookmarkStart w:id="711" w:name="_Ref386933817"/>
      <w:del w:id="712" w:author="Lopez, Phylroy" w:date="2016-05-03T11:56:00Z">
        <w:r w:rsidDel="00204899">
          <w:delText xml:space="preserve">Figure </w:delText>
        </w:r>
        <w:r w:rsidR="00AA7161" w:rsidDel="00204899">
          <w:fldChar w:fldCharType="begin"/>
        </w:r>
        <w:r w:rsidR="00AA7161" w:rsidDel="00204899">
          <w:delInstrText xml:space="preserve"> STYLEREF 1 \s </w:delInstrText>
        </w:r>
        <w:r w:rsidR="00AA7161" w:rsidDel="00204899">
          <w:fldChar w:fldCharType="separate"/>
        </w:r>
        <w:r w:rsidR="000D14ED" w:rsidDel="00204899">
          <w:rPr>
            <w:noProof/>
          </w:rPr>
          <w:delText>7</w:delText>
        </w:r>
        <w:r w:rsidR="00AA7161" w:rsidDel="00204899">
          <w:rPr>
            <w:noProof/>
          </w:rPr>
          <w:fldChar w:fldCharType="end"/>
        </w:r>
        <w:r w:rsidR="00454528" w:rsidDel="00204899">
          <w:delText>.</w:delText>
        </w:r>
        <w:r w:rsidR="00454528" w:rsidDel="00204899">
          <w:fldChar w:fldCharType="begin"/>
        </w:r>
        <w:r w:rsidR="00454528" w:rsidDel="00204899">
          <w:delInstrText xml:space="preserve"> SEQ Figure \* ARABIC \s 1 </w:delInstrText>
        </w:r>
        <w:r w:rsidR="00454528" w:rsidDel="00204899">
          <w:fldChar w:fldCharType="separate"/>
        </w:r>
        <w:r w:rsidR="000D14ED" w:rsidDel="00204899">
          <w:rPr>
            <w:noProof/>
          </w:rPr>
          <w:delText>7</w:delText>
        </w:r>
        <w:r w:rsidR="00454528" w:rsidDel="00204899">
          <w:fldChar w:fldCharType="end"/>
        </w:r>
        <w:bookmarkEnd w:id="711"/>
        <w:r w:rsidDel="00204899">
          <w:delText xml:space="preserve"> - </w:delText>
        </w:r>
        <w:r w:rsidR="000D2DA9" w:rsidDel="00204899">
          <w:delText>S</w:delText>
        </w:r>
        <w:r w:rsidRPr="00C3731E" w:rsidDel="00204899">
          <w:delText xml:space="preserve">imulation results with </w:delText>
        </w:r>
        <w:r w:rsidR="00D87E07" w:rsidDel="00204899">
          <w:delText>adjusted inputs</w:delText>
        </w:r>
      </w:del>
    </w:p>
    <w:p w:rsidR="0042649B" w:rsidDel="00204899" w:rsidRDefault="00AF4F47" w:rsidP="00CD7F74">
      <w:pPr>
        <w:pStyle w:val="Caption"/>
        <w:ind w:firstLine="720"/>
        <w:rPr>
          <w:del w:id="713" w:author="Lopez, Phylroy" w:date="2016-05-03T11:56:00Z"/>
        </w:rPr>
      </w:pPr>
      <w:del w:id="714" w:author="Lopez, Phylroy" w:date="2016-05-03T11:56:00Z">
        <w:r w:rsidDel="00204899">
          <w:rPr>
            <w:noProof/>
            <w:lang w:val="en-CA" w:eastAsia="en-CA"/>
          </w:rPr>
          <w:drawing>
            <wp:inline distT="0" distB="0" distL="0" distR="0" wp14:anchorId="01B68D6B" wp14:editId="535BE683">
              <wp:extent cx="2251495" cy="2769080"/>
              <wp:effectExtent l="19050" t="19050" r="15875" b="1270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r="64031" b="18320"/>
                      <a:stretch/>
                    </pic:blipFill>
                    <pic:spPr bwMode="auto">
                      <a:xfrm>
                        <a:off x="0" y="0"/>
                        <a:ext cx="2252985" cy="2770913"/>
                      </a:xfrm>
                      <a:prstGeom prst="rect">
                        <a:avLst/>
                      </a:prstGeom>
                      <a:ln w="3175">
                        <a:solidFill>
                          <a:schemeClr val="bg1"/>
                        </a:solidFill>
                      </a:ln>
                      <a:extLst>
                        <a:ext uri="{53640926-AAD7-44D8-BBD7-CCE9431645EC}">
                          <a14:shadowObscured xmlns:a14="http://schemas.microsoft.com/office/drawing/2010/main"/>
                        </a:ext>
                      </a:extLst>
                    </pic:spPr>
                  </pic:pic>
                </a:graphicData>
              </a:graphic>
            </wp:inline>
          </w:drawing>
        </w:r>
        <w:r w:rsidR="0042649B" w:rsidDel="00204899">
          <w:rPr>
            <w:noProof/>
          </w:rPr>
          <w:delText xml:space="preserve">  </w:delText>
        </w:r>
        <w:r w:rsidDel="00204899">
          <w:rPr>
            <w:noProof/>
            <w:lang w:val="en-CA" w:eastAsia="en-CA"/>
          </w:rPr>
          <w:drawing>
            <wp:inline distT="0" distB="0" distL="0" distR="0" wp14:anchorId="296DFE7D" wp14:editId="7BC8D4BA">
              <wp:extent cx="1742536" cy="2165230"/>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4686" t="12723" r="67476" b="23410"/>
                      <a:stretch/>
                    </pic:blipFill>
                    <pic:spPr bwMode="auto">
                      <a:xfrm>
                        <a:off x="0" y="0"/>
                        <a:ext cx="1743689" cy="2166663"/>
                      </a:xfrm>
                      <a:prstGeom prst="rect">
                        <a:avLst/>
                      </a:prstGeom>
                      <a:ln>
                        <a:noFill/>
                      </a:ln>
                      <a:extLst>
                        <a:ext uri="{53640926-AAD7-44D8-BBD7-CCE9431645EC}">
                          <a14:shadowObscured xmlns:a14="http://schemas.microsoft.com/office/drawing/2010/main"/>
                        </a:ext>
                      </a:extLst>
                    </pic:spPr>
                  </pic:pic>
                </a:graphicData>
              </a:graphic>
            </wp:inline>
          </w:drawing>
        </w:r>
        <w:r w:rsidR="0042649B" w:rsidDel="00204899">
          <w:rPr>
            <w:noProof/>
          </w:rPr>
          <w:delText xml:space="preserve">  </w:delText>
        </w:r>
        <w:r w:rsidDel="00204899">
          <w:rPr>
            <w:noProof/>
            <w:lang w:val="en-CA" w:eastAsia="en-CA"/>
          </w:rPr>
          <w:drawing>
            <wp:inline distT="0" distB="0" distL="0" distR="0" wp14:anchorId="43372215" wp14:editId="352346BD">
              <wp:extent cx="1742535" cy="190643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4272" t="23919" r="67890" b="19847"/>
                      <a:stretch/>
                    </pic:blipFill>
                    <pic:spPr bwMode="auto">
                      <a:xfrm>
                        <a:off x="0" y="0"/>
                        <a:ext cx="1743689" cy="1907701"/>
                      </a:xfrm>
                      <a:prstGeom prst="rect">
                        <a:avLst/>
                      </a:prstGeom>
                      <a:ln>
                        <a:noFill/>
                      </a:ln>
                      <a:extLst>
                        <a:ext uri="{53640926-AAD7-44D8-BBD7-CCE9431645EC}">
                          <a14:shadowObscured xmlns:a14="http://schemas.microsoft.com/office/drawing/2010/main"/>
                        </a:ext>
                      </a:extLst>
                    </pic:spPr>
                  </pic:pic>
                </a:graphicData>
              </a:graphic>
            </wp:inline>
          </w:drawing>
        </w:r>
      </w:del>
    </w:p>
    <w:p w:rsidR="00CD7F74" w:rsidDel="00204899" w:rsidRDefault="00CD7F74" w:rsidP="000D2DA9">
      <w:pPr>
        <w:pStyle w:val="Caption"/>
        <w:ind w:firstLine="720"/>
        <w:jc w:val="center"/>
        <w:rPr>
          <w:del w:id="715" w:author="Lopez, Phylroy" w:date="2016-05-03T11:56:00Z"/>
        </w:rPr>
      </w:pPr>
      <w:bookmarkStart w:id="716" w:name="_Ref386933823"/>
      <w:del w:id="717" w:author="Lopez, Phylroy" w:date="2016-05-03T11:56:00Z">
        <w:r w:rsidDel="00204899">
          <w:delText xml:space="preserve">Figure </w:delText>
        </w:r>
        <w:r w:rsidR="00AA7161" w:rsidDel="00204899">
          <w:fldChar w:fldCharType="begin"/>
        </w:r>
        <w:r w:rsidR="00AA7161" w:rsidDel="00204899">
          <w:delInstrText xml:space="preserve"> STYLEREF 1 \s </w:delInstrText>
        </w:r>
        <w:r w:rsidR="00AA7161" w:rsidDel="00204899">
          <w:fldChar w:fldCharType="separate"/>
        </w:r>
        <w:r w:rsidR="000D14ED" w:rsidDel="00204899">
          <w:rPr>
            <w:noProof/>
          </w:rPr>
          <w:delText>7</w:delText>
        </w:r>
        <w:r w:rsidR="00AA7161" w:rsidDel="00204899">
          <w:rPr>
            <w:noProof/>
          </w:rPr>
          <w:fldChar w:fldCharType="end"/>
        </w:r>
        <w:r w:rsidR="00454528" w:rsidDel="00204899">
          <w:delText>.</w:delText>
        </w:r>
        <w:r w:rsidR="00454528" w:rsidDel="00204899">
          <w:fldChar w:fldCharType="begin"/>
        </w:r>
        <w:r w:rsidR="00454528" w:rsidDel="00204899">
          <w:delInstrText xml:space="preserve"> SEQ Figure \* ARABIC \s 1 </w:delInstrText>
        </w:r>
        <w:r w:rsidR="00454528" w:rsidDel="00204899">
          <w:fldChar w:fldCharType="separate"/>
        </w:r>
        <w:r w:rsidR="000D14ED" w:rsidDel="00204899">
          <w:rPr>
            <w:noProof/>
          </w:rPr>
          <w:delText>8</w:delText>
        </w:r>
        <w:r w:rsidR="00454528" w:rsidDel="00204899">
          <w:fldChar w:fldCharType="end"/>
        </w:r>
        <w:bookmarkEnd w:id="716"/>
        <w:r w:rsidDel="00204899">
          <w:delText xml:space="preserve"> - </w:delText>
        </w:r>
        <w:r w:rsidR="000D2DA9" w:rsidDel="00204899">
          <w:delText>A</w:delText>
        </w:r>
        <w:r w:rsidRPr="00C3447F" w:rsidDel="00204899">
          <w:delText xml:space="preserve">nnual summary results with </w:delText>
        </w:r>
        <w:r w:rsidR="00D87E07" w:rsidDel="00204899">
          <w:delText>adjusted inputs</w:delText>
        </w:r>
        <w:r w:rsidR="006D6C85" w:rsidDel="00204899">
          <w:delText xml:space="preserve"> (EUI 91.44 kBtu/ft2)</w:delText>
        </w:r>
      </w:del>
    </w:p>
    <w:p w:rsidR="005509B4" w:rsidDel="00204899" w:rsidRDefault="005509B4" w:rsidP="00CD7F74">
      <w:pPr>
        <w:pStyle w:val="Caption"/>
        <w:ind w:firstLine="720"/>
        <w:rPr>
          <w:del w:id="718" w:author="Lopez, Phylroy" w:date="2016-05-03T11:56:00Z"/>
        </w:rPr>
      </w:pPr>
      <w:del w:id="719" w:author="Lopez, Phylroy" w:date="2016-05-03T11:56:00Z">
        <w:r w:rsidDel="00204899">
          <w:rPr>
            <w:noProof/>
            <w:lang w:val="en-CA" w:eastAsia="en-CA"/>
          </w:rPr>
          <mc:AlternateContent>
            <mc:Choice Requires="wps">
              <w:drawing>
                <wp:inline distT="0" distB="0" distL="0" distR="0" wp14:anchorId="05DE8038" wp14:editId="43E99F2A">
                  <wp:extent cx="5041265" cy="1061049"/>
                  <wp:effectExtent l="0" t="0" r="45085" b="63500"/>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265" cy="1061049"/>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5509B4">
                              <w:r w:rsidRPr="00BE5979">
                                <w:t>Tip</w:t>
                              </w:r>
                              <w:r>
                                <w:t>:</w:t>
                              </w:r>
                              <w:r w:rsidRPr="00BE5979">
                                <w:t xml:space="preserve"> </w:t>
                              </w:r>
                              <w:r w:rsidRPr="006B0796">
                                <w:t>The OpenStudio SketchUp Plug</w:t>
                              </w:r>
                              <w:r>
                                <w:t>-</w:t>
                              </w:r>
                              <w:r w:rsidRPr="006B0796">
                                <w:t>in and the OpenStudio application use the same file format. As a result</w:t>
                              </w:r>
                              <w:r>
                                <w:t>,</w:t>
                              </w:r>
                              <w:r w:rsidRPr="006B0796">
                                <w:t xml:space="preserve"> you can go back and forth between applications</w:t>
                              </w:r>
                              <w:r>
                                <w:t>,</w:t>
                              </w:r>
                              <w:r w:rsidRPr="006B0796">
                                <w:t xml:space="preserve"> but you must first save</w:t>
                              </w:r>
                              <w:r>
                                <w:t xml:space="preserve"> your model</w:t>
                              </w:r>
                              <w:r w:rsidRPr="006B0796">
                                <w:t xml:space="preserve"> in one app</w:t>
                              </w:r>
                              <w:r>
                                <w:t>lication</w:t>
                              </w:r>
                              <w:r w:rsidRPr="006B0796">
                                <w:t xml:space="preserve"> and then reload or open it in the other. There </w:t>
                              </w:r>
                              <w:r>
                                <w:t>is no</w:t>
                              </w:r>
                              <w:r w:rsidRPr="006B0796">
                                <w:t xml:space="preserve"> live link. Making changes in both and then saving both will </w:t>
                              </w:r>
                              <w:r>
                                <w:t>cause</w:t>
                              </w:r>
                              <w:r w:rsidRPr="006B0796">
                                <w:t xml:space="preserve"> data from one </w:t>
                              </w:r>
                              <w:r>
                                <w:t xml:space="preserve">to </w:t>
                              </w:r>
                              <w:r w:rsidRPr="006B0796">
                                <w:t>overwrit</w:t>
                              </w:r>
                              <w:r>
                                <w:t>e</w:t>
                              </w:r>
                              <w:r w:rsidRPr="006B0796">
                                <w:t xml:space="preserve"> the other</w:t>
                              </w:r>
                              <w:r>
                                <w:t>.</w:t>
                              </w: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wps:txbx>
                        <wps:bodyPr rot="0" vert="horz" wrap="square" lIns="91440" tIns="45720" rIns="91440" bIns="45720" anchor="t" anchorCtr="0" upright="1">
                          <a:noAutofit/>
                        </wps:bodyPr>
                      </wps:wsp>
                    </a:graphicData>
                  </a:graphic>
                </wp:inline>
              </w:drawing>
            </mc:Choice>
            <mc:Fallback>
              <w:pict>
                <v:shape id="_x0000_s1072" type="#_x0000_t202" style="width:396.95pt;height:8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" fillcolor="#d6e3bc [1302]" strokecolor="#c2d69b [1942]" strokeweight="1pt">
                  <v:fill color2="#d6e3bc" focus="100%" type="gradient"/>
                  <v:shadow on="t" color="#4e6128 [1606]" opacity=".5" offset="1pt"/>
                  <v:textbox>
                    <w:txbxContent>
                      <w:p w:rsidR="00204899" w:rsidRPr="006B0796" w:rsidRDefault="00204899" w:rsidP="005509B4">
                        <w:r w:rsidRPr="00BE5979">
                          <w:t>Tip</w:t>
                        </w:r>
                        <w:r>
                          <w:t>:</w:t>
                        </w:r>
                        <w:r w:rsidRPr="00BE5979">
                          <w:t xml:space="preserve"> </w:t>
                        </w:r>
                        <w:r w:rsidRPr="006B0796">
                          <w:t>The OpenStudio SketchUp Plug</w:t>
                        </w:r>
                        <w:r>
                          <w:t>-</w:t>
                        </w:r>
                        <w:r w:rsidRPr="006B0796">
                          <w:t>in and the OpenStudio application use the same file format. As a result</w:t>
                        </w:r>
                        <w:r>
                          <w:t>,</w:t>
                        </w:r>
                        <w:r w:rsidRPr="006B0796">
                          <w:t xml:space="preserve"> you can go back and forth between applications</w:t>
                        </w:r>
                        <w:r>
                          <w:t>,</w:t>
                        </w:r>
                        <w:r w:rsidRPr="006B0796">
                          <w:t xml:space="preserve"> but you must first save</w:t>
                        </w:r>
                        <w:r>
                          <w:t xml:space="preserve"> your model</w:t>
                        </w:r>
                        <w:r w:rsidRPr="006B0796">
                          <w:t xml:space="preserve"> in one app</w:t>
                        </w:r>
                        <w:r>
                          <w:t>lication</w:t>
                        </w:r>
                        <w:r w:rsidRPr="006B0796">
                          <w:t xml:space="preserve"> and then reload or open it in the other. There </w:t>
                        </w:r>
                        <w:r>
                          <w:t>is no</w:t>
                        </w:r>
                        <w:r w:rsidRPr="006B0796">
                          <w:t xml:space="preserve"> live link. Making changes in both and then saving both will </w:t>
                        </w:r>
                        <w:r>
                          <w:t>cause</w:t>
                        </w:r>
                        <w:r w:rsidRPr="006B0796">
                          <w:t xml:space="preserve"> data from one </w:t>
                        </w:r>
                        <w:r>
                          <w:t xml:space="preserve">to </w:t>
                        </w:r>
                        <w:r w:rsidRPr="006B0796">
                          <w:t>overwrit</w:t>
                        </w:r>
                        <w:r>
                          <w:t>e</w:t>
                        </w:r>
                        <w:r w:rsidRPr="006B0796">
                          <w:t xml:space="preserve"> the other</w:t>
                        </w:r>
                        <w:r>
                          <w:t>.</w:t>
                        </w:r>
                      </w:p>
                      <w:p w:rsidR="00204899" w:rsidRPr="006B0796" w:rsidRDefault="00204899" w:rsidP="005509B4">
                        <w:pPr>
                          <w:rPr>
                            <w:i/>
                            <w:color w:val="943634" w:themeColor="accent2" w:themeShade="BF"/>
                          </w:rPr>
                        </w:pPr>
                      </w:p>
                      <w:p w:rsidR="00204899" w:rsidRPr="006B0796" w:rsidRDefault="00204899" w:rsidP="005509B4"/>
                      <w:p w:rsidR="00204899" w:rsidRPr="00BE5979" w:rsidRDefault="00204899" w:rsidP="005509B4"/>
                    </w:txbxContent>
                  </v:textbox>
                  <w10:anchorlock/>
                </v:shape>
              </w:pict>
            </mc:Fallback>
          </mc:AlternateContent>
        </w:r>
      </w:del>
    </w:p>
    <w:p w:rsidR="00284526" w:rsidRPr="008F7394" w:rsidRDefault="006B2E7C" w:rsidP="00284526">
      <w:pPr>
        <w:pStyle w:val="Heading1"/>
        <w:tabs>
          <w:tab w:val="left" w:pos="360"/>
          <w:tab w:val="left" w:pos="720"/>
          <w:tab w:val="left" w:pos="1080"/>
        </w:tabs>
      </w:pPr>
      <w:bookmarkStart w:id="720" w:name="_Toc387046121"/>
      <w:bookmarkStart w:id="721" w:name="_Ref362731167"/>
      <w:r>
        <w:lastRenderedPageBreak/>
        <w:t>Use Energy Conservation Measure to Shift Operating Hours for Building</w:t>
      </w:r>
      <w:bookmarkEnd w:id="720"/>
      <w:r>
        <w:t xml:space="preserve"> </w:t>
      </w:r>
      <w:r w:rsidR="00284526">
        <w:br/>
      </w:r>
    </w:p>
    <w:p w:rsidR="009B7F3E" w:rsidRPr="0092069C" w:rsidRDefault="00B357B0">
      <w:pPr>
        <w:pStyle w:val="ListParagraph"/>
        <w:numPr>
          <w:ilvl w:val="0"/>
          <w:numId w:val="38"/>
        </w:numPr>
        <w:rPr>
          <w:ins w:id="722" w:author="Mottillo, Maria" w:date="2016-05-02T09:37:00Z"/>
        </w:rPr>
        <w:pPrChange w:id="723" w:author="Mottillo, Maria" w:date="2016-05-02T11:10:00Z">
          <w:pPr>
            <w:pStyle w:val="ListParagraph"/>
            <w:numPr>
              <w:ilvl w:val="1"/>
              <w:numId w:val="26"/>
            </w:numPr>
            <w:tabs>
              <w:tab w:val="num" w:pos="986"/>
            </w:tabs>
            <w:ind w:left="1080" w:hanging="360"/>
          </w:pPr>
        </w:pPrChange>
      </w:pPr>
      <w:ins w:id="724" w:author="Mottillo, Maria" w:date="2016-05-02T08:34:00Z">
        <w:r w:rsidRPr="009E6CA1">
          <w:t xml:space="preserve">To </w:t>
        </w:r>
        <w:bookmarkStart w:id="725" w:name="_GoBack"/>
        <w:bookmarkEnd w:id="725"/>
        <w:r w:rsidRPr="009E6CA1">
          <w:t>access pre-defined measures in the Building Component Li</w:t>
        </w:r>
        <w:r w:rsidRPr="00BE2589">
          <w:t>brary</w:t>
        </w:r>
      </w:ins>
      <w:ins w:id="726" w:author="Mottillo, Maria" w:date="2016-05-02T08:35:00Z">
        <w:r w:rsidRPr="00BE2589">
          <w:t xml:space="preserve"> (BCL)</w:t>
        </w:r>
      </w:ins>
      <w:ins w:id="727" w:author="Mottillo, Maria" w:date="2016-05-02T08:34:00Z">
        <w:r w:rsidRPr="00BE2589">
          <w:t xml:space="preserve">, you will need to set up an account </w:t>
        </w:r>
      </w:ins>
      <w:ins w:id="728" w:author="Mottillo, Maria" w:date="2016-05-02T09:36:00Z">
        <w:r w:rsidR="008851D4" w:rsidRPr="00BE2589">
          <w:t xml:space="preserve">on BCL and obtain </w:t>
        </w:r>
      </w:ins>
      <w:ins w:id="729" w:author="Mottillo, Maria" w:date="2016-05-02T08:35:00Z">
        <w:r w:rsidRPr="0092069C">
          <w:t>a BCL key</w:t>
        </w:r>
      </w:ins>
      <w:ins w:id="730" w:author="Mottillo, Maria" w:date="2016-05-02T09:36:00Z">
        <w:r w:rsidR="008851D4" w:rsidRPr="0092069C">
          <w:t>. F</w:t>
        </w:r>
      </w:ins>
      <w:ins w:id="731" w:author="Mottillo, Maria" w:date="2016-05-02T08:37:00Z">
        <w:r w:rsidRPr="0092069C">
          <w:t>ollow the</w:t>
        </w:r>
      </w:ins>
      <w:ins w:id="732" w:author="Mottillo, Maria" w:date="2016-05-02T09:36:00Z">
        <w:r w:rsidR="008851D4" w:rsidRPr="0092069C">
          <w:t>se</w:t>
        </w:r>
      </w:ins>
      <w:ins w:id="733" w:author="Mottillo, Maria" w:date="2016-05-02T08:37:00Z">
        <w:r w:rsidRPr="0092069C">
          <w:t xml:space="preserve"> steps</w:t>
        </w:r>
      </w:ins>
      <w:ins w:id="734" w:author="Mottillo, Maria" w:date="2016-05-02T08:35:00Z">
        <w:r w:rsidRPr="0092069C">
          <w:t>:</w:t>
        </w:r>
      </w:ins>
    </w:p>
    <w:p w:rsidR="009B7F3E" w:rsidRPr="00F95B3C" w:rsidRDefault="004F127F">
      <w:pPr>
        <w:pStyle w:val="Heading1"/>
        <w:numPr>
          <w:ilvl w:val="1"/>
          <w:numId w:val="38"/>
        </w:numPr>
        <w:rPr>
          <w:ins w:id="735" w:author="Mottillo, Maria" w:date="2016-05-02T09:38:00Z"/>
        </w:rPr>
        <w:pPrChange w:id="736" w:author="Mottillo, Maria" w:date="2016-05-02T11:10:00Z">
          <w:pPr>
            <w:pStyle w:val="ListParagraph"/>
            <w:numPr>
              <w:numId w:val="33"/>
            </w:numPr>
            <w:ind w:left="1800" w:hanging="360"/>
          </w:pPr>
        </w:pPrChange>
      </w:pPr>
      <w:proofErr w:type="gramStart"/>
      <w:ins w:id="737" w:author="Mottillo, Maria" w:date="2016-05-02T09:01:00Z">
        <w:r w:rsidRPr="009E6CA1">
          <w:rPr>
            <w:b w:val="0"/>
            <w:sz w:val="22"/>
            <w:szCs w:val="22"/>
            <w:lang w:val="en"/>
            <w:rPrChange w:id="738" w:author="Mottillo, Maria" w:date="2016-05-02T11:15:00Z">
              <w:rPr>
                <w:b/>
                <w:lang w:val="en"/>
              </w:rPr>
            </w:rPrChange>
          </w:rPr>
          <w:t xml:space="preserve">Login to </w:t>
        </w:r>
        <w:r w:rsidRPr="009E6CA1">
          <w:rPr>
            <w:b w:val="0"/>
            <w:sz w:val="22"/>
            <w:szCs w:val="22"/>
            <w:lang w:val="en"/>
            <w:rPrChange w:id="739" w:author="Mottillo, Maria" w:date="2016-05-02T11:15:00Z">
              <w:rPr>
                <w:lang w:val="en"/>
              </w:rPr>
            </w:rPrChange>
          </w:rPr>
          <w:fldChar w:fldCharType="begin"/>
        </w:r>
        <w:r w:rsidRPr="009E6CA1">
          <w:rPr>
            <w:b w:val="0"/>
            <w:sz w:val="22"/>
            <w:szCs w:val="22"/>
            <w:lang w:val="en"/>
            <w:rPrChange w:id="740" w:author="Mottillo, Maria" w:date="2016-05-02T11:15:00Z">
              <w:rPr>
                <w:lang w:val="en"/>
              </w:rPr>
            </w:rPrChange>
          </w:rPr>
          <w:instrText xml:space="preserve"> HYPERLINK "https://bcl.nrel.gov/" </w:instrText>
        </w:r>
        <w:r w:rsidRPr="009E6CA1">
          <w:rPr>
            <w:b w:val="0"/>
            <w:sz w:val="22"/>
            <w:szCs w:val="22"/>
            <w:lang w:val="en"/>
            <w:rPrChange w:id="741" w:author="Mottillo, Maria" w:date="2016-05-02T11:15:00Z">
              <w:rPr>
                <w:lang w:val="en"/>
              </w:rPr>
            </w:rPrChange>
          </w:rPr>
          <w:fldChar w:fldCharType="separate"/>
        </w:r>
        <w:r w:rsidRPr="009E6CA1">
          <w:rPr>
            <w:rStyle w:val="Hyperlink"/>
            <w:rFonts w:cs="Helvetica"/>
            <w:b w:val="0"/>
            <w:sz w:val="22"/>
            <w:szCs w:val="22"/>
            <w:lang w:val="en"/>
            <w:rPrChange w:id="742" w:author="Mottillo, Maria" w:date="2016-05-02T11:15:00Z">
              <w:rPr>
                <w:rStyle w:val="Hyperlink"/>
                <w:rFonts w:cs="Helvetica"/>
                <w:lang w:val="en"/>
              </w:rPr>
            </w:rPrChange>
          </w:rPr>
          <w:t>Building Component Library (BCL)</w:t>
        </w:r>
        <w:r w:rsidRPr="009E6CA1">
          <w:rPr>
            <w:b w:val="0"/>
            <w:sz w:val="22"/>
            <w:szCs w:val="22"/>
            <w:lang w:val="en"/>
            <w:rPrChange w:id="743" w:author="Mottillo, Maria" w:date="2016-05-02T11:15:00Z">
              <w:rPr>
                <w:lang w:val="en"/>
              </w:rPr>
            </w:rPrChange>
          </w:rPr>
          <w:fldChar w:fldCharType="end"/>
        </w:r>
      </w:ins>
      <w:ins w:id="744" w:author="Mottillo, Maria" w:date="2016-05-02T09:37:00Z">
        <w:r w:rsidR="009B7F3E" w:rsidRPr="009E6CA1">
          <w:rPr>
            <w:b w:val="0"/>
            <w:sz w:val="22"/>
            <w:szCs w:val="22"/>
            <w:lang w:val="en"/>
            <w:rPrChange w:id="745" w:author="Mottillo, Maria" w:date="2016-05-02T11:15:00Z">
              <w:rPr>
                <w:lang w:val="en"/>
              </w:rPr>
            </w:rPrChange>
          </w:rPr>
          <w:t xml:space="preserve"> at </w:t>
        </w:r>
        <w:r w:rsidR="009B7F3E" w:rsidRPr="009E6CA1">
          <w:rPr>
            <w:b w:val="0"/>
            <w:sz w:val="22"/>
            <w:szCs w:val="22"/>
            <w:lang w:val="en"/>
            <w:rPrChange w:id="746" w:author="Mottillo, Maria" w:date="2016-05-02T11:15:00Z">
              <w:rPr>
                <w:lang w:val="en"/>
              </w:rPr>
            </w:rPrChange>
          </w:rPr>
          <w:fldChar w:fldCharType="begin"/>
        </w:r>
        <w:r w:rsidR="009B7F3E" w:rsidRPr="009E6CA1">
          <w:rPr>
            <w:b w:val="0"/>
            <w:sz w:val="22"/>
            <w:szCs w:val="22"/>
            <w:lang w:val="en"/>
            <w:rPrChange w:id="747" w:author="Mottillo, Maria" w:date="2016-05-02T11:15:00Z">
              <w:rPr>
                <w:lang w:val="en"/>
              </w:rPr>
            </w:rPrChange>
          </w:rPr>
          <w:instrText xml:space="preserve"> HYPERLINK "https://bcl.nrel.gov/" </w:instrText>
        </w:r>
        <w:r w:rsidR="009B7F3E" w:rsidRPr="009E6CA1">
          <w:rPr>
            <w:b w:val="0"/>
            <w:sz w:val="22"/>
            <w:szCs w:val="22"/>
            <w:lang w:val="en"/>
            <w:rPrChange w:id="748" w:author="Mottillo, Maria" w:date="2016-05-02T11:15:00Z">
              <w:rPr>
                <w:lang w:val="en"/>
              </w:rPr>
            </w:rPrChange>
          </w:rPr>
          <w:fldChar w:fldCharType="separate"/>
        </w:r>
        <w:r w:rsidR="009B7F3E" w:rsidRPr="009E6CA1">
          <w:rPr>
            <w:rStyle w:val="Hyperlink"/>
            <w:rFonts w:cs="Helvetica"/>
            <w:b w:val="0"/>
            <w:sz w:val="22"/>
            <w:szCs w:val="22"/>
            <w:lang w:val="en"/>
            <w:rPrChange w:id="749" w:author="Mottillo, Maria" w:date="2016-05-02T11:15:00Z">
              <w:rPr>
                <w:rStyle w:val="Hyperlink"/>
                <w:rFonts w:cs="Helvetica"/>
                <w:lang w:val="en"/>
              </w:rPr>
            </w:rPrChange>
          </w:rPr>
          <w:t>https://bcl.nrel.gov/</w:t>
        </w:r>
        <w:r w:rsidR="009B7F3E" w:rsidRPr="009E6CA1">
          <w:rPr>
            <w:b w:val="0"/>
            <w:sz w:val="22"/>
            <w:szCs w:val="22"/>
            <w:lang w:val="en"/>
            <w:rPrChange w:id="750" w:author="Mottillo, Maria" w:date="2016-05-02T11:15:00Z">
              <w:rPr>
                <w:lang w:val="en"/>
              </w:rPr>
            </w:rPrChange>
          </w:rPr>
          <w:fldChar w:fldCharType="end"/>
        </w:r>
        <w:r w:rsidR="009B7F3E" w:rsidRPr="009E6CA1">
          <w:rPr>
            <w:b w:val="0"/>
            <w:sz w:val="22"/>
            <w:szCs w:val="22"/>
            <w:lang w:val="en"/>
            <w:rPrChange w:id="751" w:author="Mottillo, Maria" w:date="2016-05-02T11:15:00Z">
              <w:rPr>
                <w:lang w:val="en"/>
              </w:rPr>
            </w:rPrChange>
          </w:rPr>
          <w:t>.</w:t>
        </w:r>
        <w:proofErr w:type="gramEnd"/>
        <w:r w:rsidR="009B7F3E" w:rsidRPr="009E6CA1">
          <w:rPr>
            <w:b w:val="0"/>
            <w:sz w:val="22"/>
            <w:szCs w:val="22"/>
            <w:lang w:val="en"/>
            <w:rPrChange w:id="752" w:author="Mottillo, Maria" w:date="2016-05-02T11:15:00Z">
              <w:rPr>
                <w:lang w:val="en"/>
              </w:rPr>
            </w:rPrChange>
          </w:rPr>
          <w:t xml:space="preserve"> </w:t>
        </w:r>
      </w:ins>
      <w:ins w:id="753" w:author="Mottillo, Maria" w:date="2016-05-02T09:01:00Z">
        <w:r w:rsidRPr="009E6CA1">
          <w:rPr>
            <w:b w:val="0"/>
            <w:sz w:val="22"/>
            <w:szCs w:val="22"/>
            <w:lang w:val="en"/>
            <w:rPrChange w:id="754" w:author="Mottillo, Maria" w:date="2016-05-02T11:15:00Z">
              <w:rPr>
                <w:lang w:val="en"/>
              </w:rPr>
            </w:rPrChange>
          </w:rPr>
          <w:t>Create an account if you don't have one. Follow the instructions from the email sent to you upon registration and then login.</w:t>
        </w:r>
      </w:ins>
    </w:p>
    <w:p w:rsidR="009B7F3E" w:rsidRPr="00F95B3C" w:rsidRDefault="004F127F">
      <w:pPr>
        <w:pStyle w:val="Heading1"/>
        <w:numPr>
          <w:ilvl w:val="1"/>
          <w:numId w:val="38"/>
        </w:numPr>
        <w:rPr>
          <w:ins w:id="755" w:author="Mottillo, Maria" w:date="2016-05-02T09:38:00Z"/>
        </w:rPr>
        <w:pPrChange w:id="756" w:author="Mottillo, Maria" w:date="2016-05-02T11:10:00Z">
          <w:pPr>
            <w:pStyle w:val="ListParagraph"/>
            <w:numPr>
              <w:numId w:val="33"/>
            </w:numPr>
            <w:ind w:left="1800" w:hanging="360"/>
          </w:pPr>
        </w:pPrChange>
      </w:pPr>
      <w:proofErr w:type="gramStart"/>
      <w:ins w:id="757" w:author="Mottillo, Maria" w:date="2016-05-02T09:01:00Z">
        <w:r w:rsidRPr="009E6CA1">
          <w:rPr>
            <w:b w:val="0"/>
            <w:sz w:val="22"/>
            <w:szCs w:val="22"/>
            <w:lang w:val="en"/>
            <w:rPrChange w:id="758" w:author="Mottillo, Maria" w:date="2016-05-02T11:15:00Z">
              <w:rPr>
                <w:lang w:val="en"/>
              </w:rPr>
            </w:rPrChange>
          </w:rPr>
          <w:t xml:space="preserve">Click on the </w:t>
        </w:r>
        <w:r w:rsidRPr="009E6CA1">
          <w:rPr>
            <w:rStyle w:val="HTMLCode"/>
            <w:rFonts w:asciiTheme="minorHAnsi" w:eastAsiaTheme="minorEastAsia" w:hAnsiTheme="minorHAnsi"/>
            <w:b w:val="0"/>
            <w:lang w:val="en"/>
            <w:rPrChange w:id="759" w:author="Mottillo, Maria" w:date="2016-05-02T11:15:00Z">
              <w:rPr>
                <w:rStyle w:val="HTMLCode"/>
                <w:rFonts w:asciiTheme="minorHAnsi" w:eastAsiaTheme="minorEastAsia" w:hAnsiTheme="minorHAnsi"/>
                <w:lang w:val="en"/>
              </w:rPr>
            </w:rPrChange>
          </w:rPr>
          <w:t>My Dashboard</w:t>
        </w:r>
        <w:r w:rsidRPr="009E6CA1">
          <w:rPr>
            <w:b w:val="0"/>
            <w:sz w:val="22"/>
            <w:szCs w:val="22"/>
            <w:lang w:val="en"/>
            <w:rPrChange w:id="760" w:author="Mottillo, Maria" w:date="2016-05-02T11:15:00Z">
              <w:rPr>
                <w:lang w:val="en"/>
              </w:rPr>
            </w:rPrChange>
          </w:rPr>
          <w:t xml:space="preserve"> near the top right of the website.</w:t>
        </w:r>
      </w:ins>
      <w:proofErr w:type="gramEnd"/>
    </w:p>
    <w:p w:rsidR="004F127F" w:rsidRPr="00F95B3C" w:rsidRDefault="004F127F">
      <w:pPr>
        <w:pStyle w:val="Heading1"/>
        <w:numPr>
          <w:ilvl w:val="1"/>
          <w:numId w:val="38"/>
        </w:numPr>
        <w:rPr>
          <w:ins w:id="761" w:author="Mottillo, Maria" w:date="2016-05-02T09:38:00Z"/>
        </w:rPr>
        <w:pPrChange w:id="762" w:author="Mottillo, Maria" w:date="2016-05-02T11:10:00Z">
          <w:pPr>
            <w:pStyle w:val="ListParagraph"/>
            <w:numPr>
              <w:numId w:val="33"/>
            </w:numPr>
            <w:ind w:left="1800" w:hanging="360"/>
          </w:pPr>
        </w:pPrChange>
      </w:pPr>
      <w:ins w:id="763" w:author="Mottillo, Maria" w:date="2016-05-02T09:01:00Z">
        <w:r w:rsidRPr="009E6CA1">
          <w:rPr>
            <w:b w:val="0"/>
            <w:sz w:val="22"/>
            <w:szCs w:val="22"/>
            <w:lang w:val="en"/>
            <w:rPrChange w:id="764" w:author="Mottillo, Maria" w:date="2016-05-02T11:15:00Z">
              <w:rPr>
                <w:lang w:val="en"/>
              </w:rPr>
            </w:rPrChange>
          </w:rPr>
          <w:t xml:space="preserve">Copy the text after </w:t>
        </w:r>
        <w:r w:rsidRPr="009E6CA1">
          <w:rPr>
            <w:rStyle w:val="HTMLCode"/>
            <w:rFonts w:asciiTheme="minorHAnsi" w:eastAsiaTheme="minorEastAsia" w:hAnsiTheme="minorHAnsi"/>
            <w:b w:val="0"/>
            <w:lang w:val="en"/>
            <w:rPrChange w:id="765" w:author="Mottillo, Maria" w:date="2016-05-02T11:15:00Z">
              <w:rPr>
                <w:rStyle w:val="HTMLCode"/>
                <w:rFonts w:asciiTheme="minorHAnsi" w:eastAsiaTheme="minorEastAsia" w:hAnsiTheme="minorHAnsi"/>
                <w:lang w:val="en"/>
              </w:rPr>
            </w:rPrChange>
          </w:rPr>
          <w:t>API v1.1 key</w:t>
        </w:r>
        <w:r w:rsidRPr="009E6CA1">
          <w:rPr>
            <w:b w:val="0"/>
            <w:sz w:val="22"/>
            <w:szCs w:val="22"/>
            <w:lang w:val="en"/>
            <w:rPrChange w:id="766" w:author="Mottillo, Maria" w:date="2016-05-02T11:15:00Z">
              <w:rPr>
                <w:lang w:val="en"/>
              </w:rPr>
            </w:rPrChange>
          </w:rPr>
          <w:t xml:space="preserve">: then paste the key into the </w:t>
        </w:r>
        <w:proofErr w:type="spellStart"/>
        <w:r w:rsidRPr="009E6CA1">
          <w:rPr>
            <w:b w:val="0"/>
            <w:sz w:val="22"/>
            <w:szCs w:val="22"/>
            <w:lang w:val="en"/>
            <w:rPrChange w:id="767" w:author="Mottillo, Maria" w:date="2016-05-02T11:15:00Z">
              <w:rPr>
                <w:lang w:val="en"/>
              </w:rPr>
            </w:rPrChange>
          </w:rPr>
          <w:t>SketchUp</w:t>
        </w:r>
        <w:proofErr w:type="spellEnd"/>
        <w:r w:rsidRPr="009E6CA1">
          <w:rPr>
            <w:b w:val="0"/>
            <w:sz w:val="22"/>
            <w:szCs w:val="22"/>
            <w:lang w:val="en"/>
            <w:rPrChange w:id="768" w:author="Mottillo, Maria" w:date="2016-05-02T11:15:00Z">
              <w:rPr>
                <w:lang w:val="en"/>
              </w:rPr>
            </w:rPrChange>
          </w:rPr>
          <w:t xml:space="preserve"> Plug-in, the </w:t>
        </w:r>
        <w:proofErr w:type="spellStart"/>
        <w:r w:rsidRPr="009E6CA1">
          <w:rPr>
            <w:b w:val="0"/>
            <w:sz w:val="22"/>
            <w:szCs w:val="22"/>
            <w:lang w:val="en"/>
            <w:rPrChange w:id="769" w:author="Mottillo, Maria" w:date="2016-05-02T11:15:00Z">
              <w:rPr>
                <w:lang w:val="en"/>
              </w:rPr>
            </w:rPrChange>
          </w:rPr>
          <w:t>OpenStudio</w:t>
        </w:r>
        <w:proofErr w:type="spellEnd"/>
        <w:r w:rsidRPr="009E6CA1">
          <w:rPr>
            <w:b w:val="0"/>
            <w:sz w:val="22"/>
            <w:szCs w:val="22"/>
            <w:lang w:val="en"/>
            <w:rPrChange w:id="770" w:author="Mottillo, Maria" w:date="2016-05-02T11:15:00Z">
              <w:rPr>
                <w:lang w:val="en"/>
              </w:rPr>
            </w:rPrChange>
          </w:rPr>
          <w:t xml:space="preserve"> application, or the Parametric Analysis Tool (PAT). </w:t>
        </w:r>
        <w:r w:rsidRPr="009E6CA1">
          <w:rPr>
            <w:rStyle w:val="Strong"/>
            <w:rFonts w:cs="Helvetica"/>
            <w:color w:val="333333"/>
            <w:sz w:val="22"/>
            <w:szCs w:val="22"/>
            <w:lang w:val="en"/>
            <w:rPrChange w:id="771" w:author="Mottillo, Maria" w:date="2016-05-02T11:15:00Z">
              <w:rPr>
                <w:rStyle w:val="Strong"/>
                <w:rFonts w:cs="Helvetica"/>
                <w:color w:val="333333"/>
                <w:lang w:val="en"/>
              </w:rPr>
            </w:rPrChange>
          </w:rPr>
          <w:t xml:space="preserve">You only need to configure the key in one place and it will be used globally throughout the </w:t>
        </w:r>
        <w:proofErr w:type="spellStart"/>
        <w:r w:rsidRPr="009E6CA1">
          <w:rPr>
            <w:rStyle w:val="Strong"/>
            <w:rFonts w:cs="Helvetica"/>
            <w:color w:val="333333"/>
            <w:sz w:val="22"/>
            <w:szCs w:val="22"/>
            <w:lang w:val="en"/>
            <w:rPrChange w:id="772" w:author="Mottillo, Maria" w:date="2016-05-02T11:15:00Z">
              <w:rPr>
                <w:rStyle w:val="Strong"/>
                <w:rFonts w:cs="Helvetica"/>
                <w:color w:val="333333"/>
                <w:lang w:val="en"/>
              </w:rPr>
            </w:rPrChange>
          </w:rPr>
          <w:t>OpenStudio</w:t>
        </w:r>
        <w:proofErr w:type="spellEnd"/>
        <w:r w:rsidRPr="009E6CA1">
          <w:rPr>
            <w:rStyle w:val="Strong"/>
            <w:rFonts w:cs="Helvetica"/>
            <w:color w:val="333333"/>
            <w:sz w:val="22"/>
            <w:szCs w:val="22"/>
            <w:lang w:val="en"/>
            <w:rPrChange w:id="773" w:author="Mottillo, Maria" w:date="2016-05-02T11:15:00Z">
              <w:rPr>
                <w:rStyle w:val="Strong"/>
                <w:rFonts w:cs="Helvetica"/>
                <w:color w:val="333333"/>
                <w:lang w:val="en"/>
              </w:rPr>
            </w:rPrChange>
          </w:rPr>
          <w:t xml:space="preserve"> tools.</w:t>
        </w:r>
        <w:r w:rsidRPr="009E6CA1">
          <w:rPr>
            <w:b w:val="0"/>
            <w:sz w:val="22"/>
            <w:szCs w:val="22"/>
            <w:lang w:val="en"/>
            <w:rPrChange w:id="774" w:author="Mottillo, Maria" w:date="2016-05-02T11:15:00Z">
              <w:rPr>
                <w:b/>
                <w:lang w:val="en"/>
              </w:rPr>
            </w:rPrChange>
          </w:rPr>
          <w:t xml:space="preserve"> Additionally, this key will be maintained when you install updates to </w:t>
        </w:r>
        <w:proofErr w:type="spellStart"/>
        <w:r w:rsidRPr="009E6CA1">
          <w:rPr>
            <w:b w:val="0"/>
            <w:sz w:val="22"/>
            <w:szCs w:val="22"/>
            <w:lang w:val="en"/>
            <w:rPrChange w:id="775" w:author="Mottillo, Maria" w:date="2016-05-02T11:15:00Z">
              <w:rPr>
                <w:b/>
                <w:lang w:val="en"/>
              </w:rPr>
            </w:rPrChange>
          </w:rPr>
          <w:t>OpenStudio</w:t>
        </w:r>
        <w:proofErr w:type="spellEnd"/>
        <w:r w:rsidRPr="009E6CA1">
          <w:rPr>
            <w:b w:val="0"/>
            <w:sz w:val="22"/>
            <w:szCs w:val="22"/>
            <w:lang w:val="en"/>
            <w:rPrChange w:id="776" w:author="Mottillo, Maria" w:date="2016-05-02T11:15:00Z">
              <w:rPr>
                <w:b/>
                <w:lang w:val="en"/>
              </w:rPr>
            </w:rPrChange>
          </w:rPr>
          <w:t>.</w:t>
        </w:r>
      </w:ins>
    </w:p>
    <w:p w:rsidR="004F127F" w:rsidRPr="00F95B3C" w:rsidRDefault="004F127F">
      <w:pPr>
        <w:pStyle w:val="Heading1"/>
        <w:numPr>
          <w:ilvl w:val="1"/>
          <w:numId w:val="38"/>
        </w:numPr>
        <w:rPr>
          <w:ins w:id="777" w:author="Mottillo, Maria" w:date="2016-05-02T09:01:00Z"/>
        </w:rPr>
        <w:pPrChange w:id="778" w:author="Mottillo, Maria" w:date="2016-05-02T11:10:00Z">
          <w:pPr>
            <w:pStyle w:val="ListParagraph"/>
            <w:numPr>
              <w:numId w:val="33"/>
            </w:numPr>
            <w:ind w:left="1800" w:hanging="360"/>
          </w:pPr>
        </w:pPrChange>
      </w:pPr>
      <w:commentRangeStart w:id="779"/>
      <w:ins w:id="780" w:author="Mottillo, Maria" w:date="2016-05-02T09:01:00Z">
        <w:r w:rsidRPr="009E6CA1">
          <w:rPr>
            <w:b w:val="0"/>
            <w:sz w:val="22"/>
            <w:szCs w:val="22"/>
            <w:lang w:val="en"/>
            <w:rPrChange w:id="781" w:author="Mottillo, Maria" w:date="2016-05-02T11:15:00Z">
              <w:rPr>
                <w:lang w:val="en"/>
              </w:rPr>
            </w:rPrChange>
          </w:rPr>
          <w:t xml:space="preserve">Enter the key through the </w:t>
        </w:r>
        <w:proofErr w:type="spellStart"/>
        <w:r w:rsidRPr="009E6CA1">
          <w:rPr>
            <w:b w:val="0"/>
            <w:sz w:val="22"/>
            <w:szCs w:val="22"/>
            <w:lang w:val="en"/>
            <w:rPrChange w:id="782" w:author="Mottillo, Maria" w:date="2016-05-02T11:15:00Z">
              <w:rPr>
                <w:lang w:val="en"/>
              </w:rPr>
            </w:rPrChange>
          </w:rPr>
          <w:t>OpenStudio</w:t>
        </w:r>
        <w:proofErr w:type="spellEnd"/>
        <w:r w:rsidRPr="009E6CA1">
          <w:rPr>
            <w:b w:val="0"/>
            <w:sz w:val="22"/>
            <w:szCs w:val="22"/>
            <w:lang w:val="en"/>
            <w:rPrChange w:id="783" w:author="Mottillo, Maria" w:date="2016-05-02T11:15:00Z">
              <w:rPr>
                <w:lang w:val="en"/>
              </w:rPr>
            </w:rPrChange>
          </w:rPr>
          <w:t xml:space="preserve"> </w:t>
        </w:r>
        <w:proofErr w:type="spellStart"/>
        <w:r w:rsidRPr="009E6CA1">
          <w:rPr>
            <w:b w:val="0"/>
            <w:sz w:val="22"/>
            <w:szCs w:val="22"/>
            <w:lang w:val="en"/>
            <w:rPrChange w:id="784" w:author="Mottillo, Maria" w:date="2016-05-02T11:15:00Z">
              <w:rPr>
                <w:lang w:val="en"/>
              </w:rPr>
            </w:rPrChange>
          </w:rPr>
          <w:t>SketchUp</w:t>
        </w:r>
        <w:proofErr w:type="spellEnd"/>
        <w:r w:rsidRPr="009E6CA1">
          <w:rPr>
            <w:b w:val="0"/>
            <w:sz w:val="22"/>
            <w:szCs w:val="22"/>
            <w:lang w:val="en"/>
            <w:rPrChange w:id="785" w:author="Mottillo, Maria" w:date="2016-05-02T11:15:00Z">
              <w:rPr>
                <w:lang w:val="en"/>
              </w:rPr>
            </w:rPrChange>
          </w:rPr>
          <w:t xml:space="preserve"> Plug-in under the menu </w:t>
        </w:r>
        <w:r w:rsidRPr="009E6CA1">
          <w:rPr>
            <w:rStyle w:val="HTMLCode"/>
            <w:rFonts w:asciiTheme="minorHAnsi" w:eastAsiaTheme="majorEastAsia" w:hAnsiTheme="minorHAnsi"/>
            <w:b w:val="0"/>
            <w:lang w:val="en"/>
            <w:rPrChange w:id="786" w:author="Mottillo, Maria" w:date="2016-05-02T11:15:00Z">
              <w:rPr>
                <w:rStyle w:val="HTMLCode"/>
                <w:rFonts w:asciiTheme="minorHAnsi" w:eastAsiaTheme="minorEastAsia" w:hAnsiTheme="minorHAnsi"/>
                <w:lang w:val="en"/>
              </w:rPr>
            </w:rPrChange>
          </w:rPr>
          <w:t>Plugins-&gt;</w:t>
        </w:r>
        <w:proofErr w:type="spellStart"/>
        <w:r w:rsidRPr="009E6CA1">
          <w:rPr>
            <w:rStyle w:val="HTMLCode"/>
            <w:rFonts w:asciiTheme="minorHAnsi" w:eastAsiaTheme="majorEastAsia" w:hAnsiTheme="minorHAnsi"/>
            <w:b w:val="0"/>
            <w:lang w:val="en"/>
            <w:rPrChange w:id="787" w:author="Mottillo, Maria" w:date="2016-05-02T11:15:00Z">
              <w:rPr>
                <w:rStyle w:val="HTMLCode"/>
                <w:rFonts w:asciiTheme="minorHAnsi" w:eastAsiaTheme="minorEastAsia" w:hAnsiTheme="minorHAnsi"/>
                <w:lang w:val="en"/>
              </w:rPr>
            </w:rPrChange>
          </w:rPr>
          <w:t>OpenStudio</w:t>
        </w:r>
        <w:proofErr w:type="spellEnd"/>
        <w:r w:rsidRPr="009E6CA1">
          <w:rPr>
            <w:rStyle w:val="HTMLCode"/>
            <w:rFonts w:asciiTheme="minorHAnsi" w:eastAsiaTheme="majorEastAsia" w:hAnsiTheme="minorHAnsi"/>
            <w:b w:val="0"/>
            <w:lang w:val="en"/>
            <w:rPrChange w:id="788" w:author="Mottillo, Maria" w:date="2016-05-02T11:15:00Z">
              <w:rPr>
                <w:rStyle w:val="HTMLCode"/>
                <w:rFonts w:asciiTheme="minorHAnsi" w:eastAsiaTheme="minorEastAsia" w:hAnsiTheme="minorHAnsi"/>
                <w:lang w:val="en"/>
              </w:rPr>
            </w:rPrChange>
          </w:rPr>
          <w:t xml:space="preserve"> User Scripts-&gt;Building Component Library-&gt;Setup BCL Key</w:t>
        </w:r>
        <w:r w:rsidRPr="009E6CA1">
          <w:rPr>
            <w:b w:val="0"/>
            <w:sz w:val="22"/>
            <w:szCs w:val="22"/>
            <w:lang w:val="en"/>
            <w:rPrChange w:id="789" w:author="Mottillo, Maria" w:date="2016-05-02T11:15:00Z">
              <w:rPr>
                <w:lang w:val="en"/>
              </w:rPr>
            </w:rPrChange>
          </w:rPr>
          <w:t xml:space="preserve"> and click </w:t>
        </w:r>
        <w:r w:rsidRPr="009E6CA1">
          <w:rPr>
            <w:rStyle w:val="HTMLCode"/>
            <w:rFonts w:asciiTheme="minorHAnsi" w:eastAsiaTheme="majorEastAsia" w:hAnsiTheme="minorHAnsi"/>
            <w:b w:val="0"/>
            <w:lang w:val="en"/>
            <w:rPrChange w:id="790" w:author="Mottillo, Maria" w:date="2016-05-02T11:15:00Z">
              <w:rPr>
                <w:rStyle w:val="HTMLCode"/>
                <w:rFonts w:asciiTheme="minorHAnsi" w:eastAsiaTheme="minorEastAsia" w:hAnsiTheme="minorHAnsi"/>
                <w:lang w:val="en"/>
              </w:rPr>
            </w:rPrChange>
          </w:rPr>
          <w:t>OK</w:t>
        </w:r>
        <w:r w:rsidRPr="009E6CA1">
          <w:rPr>
            <w:b w:val="0"/>
            <w:sz w:val="22"/>
            <w:szCs w:val="22"/>
            <w:lang w:val="en"/>
            <w:rPrChange w:id="791" w:author="Mottillo, Maria" w:date="2016-05-02T11:15:00Z">
              <w:rPr>
                <w:lang w:val="en"/>
              </w:rPr>
            </w:rPrChange>
          </w:rPr>
          <w:t xml:space="preserve">. </w:t>
        </w:r>
        <w:r w:rsidRPr="009E6CA1">
          <w:rPr>
            <w:rStyle w:val="Strong"/>
            <w:rFonts w:cs="Helvetica"/>
            <w:color w:val="333333"/>
            <w:sz w:val="22"/>
            <w:szCs w:val="22"/>
            <w:lang w:val="en"/>
            <w:rPrChange w:id="792" w:author="Mottillo, Maria" w:date="2016-05-02T11:15:00Z">
              <w:rPr>
                <w:rStyle w:val="Strong"/>
                <w:rFonts w:cs="Helvetica"/>
                <w:color w:val="333333"/>
                <w:lang w:val="en"/>
              </w:rPr>
            </w:rPrChange>
          </w:rPr>
          <w:t>Or</w:t>
        </w:r>
        <w:r w:rsidRPr="009E6CA1">
          <w:rPr>
            <w:b w:val="0"/>
            <w:sz w:val="22"/>
            <w:szCs w:val="22"/>
            <w:lang w:val="en"/>
            <w:rPrChange w:id="793" w:author="Mottillo, Maria" w:date="2016-05-02T11:15:00Z">
              <w:rPr>
                <w:b/>
                <w:lang w:val="en"/>
              </w:rPr>
            </w:rPrChange>
          </w:rPr>
          <w:t xml:space="preserve"> register the key through the </w:t>
        </w:r>
        <w:proofErr w:type="spellStart"/>
        <w:r w:rsidRPr="009E6CA1">
          <w:rPr>
            <w:b w:val="0"/>
            <w:sz w:val="22"/>
            <w:szCs w:val="22"/>
            <w:lang w:val="en"/>
            <w:rPrChange w:id="794" w:author="Mottillo, Maria" w:date="2016-05-02T11:15:00Z">
              <w:rPr>
                <w:b/>
                <w:lang w:val="en"/>
              </w:rPr>
            </w:rPrChange>
          </w:rPr>
          <w:t>OpenStudio</w:t>
        </w:r>
        <w:proofErr w:type="spellEnd"/>
        <w:r w:rsidRPr="009E6CA1">
          <w:rPr>
            <w:b w:val="0"/>
            <w:sz w:val="22"/>
            <w:szCs w:val="22"/>
            <w:lang w:val="en"/>
            <w:rPrChange w:id="795" w:author="Mottillo, Maria" w:date="2016-05-02T11:15:00Z">
              <w:rPr>
                <w:b/>
                <w:lang w:val="en"/>
              </w:rPr>
            </w:rPrChange>
          </w:rPr>
          <w:t xml:space="preserve"> Application under the menu </w:t>
        </w:r>
        <w:r w:rsidRPr="009E6CA1">
          <w:rPr>
            <w:rStyle w:val="HTMLCode"/>
            <w:rFonts w:asciiTheme="minorHAnsi" w:eastAsiaTheme="majorEastAsia" w:hAnsiTheme="minorHAnsi"/>
            <w:b w:val="0"/>
            <w:lang w:val="en"/>
            <w:rPrChange w:id="796" w:author="Mottillo, Maria" w:date="2016-05-02T11:15:00Z">
              <w:rPr>
                <w:rStyle w:val="HTMLCode"/>
                <w:rFonts w:asciiTheme="minorHAnsi" w:eastAsiaTheme="minorEastAsia" w:hAnsiTheme="minorHAnsi"/>
                <w:lang w:val="en"/>
              </w:rPr>
            </w:rPrChange>
          </w:rPr>
          <w:t>Components &amp; Measures-&gt;Find Components</w:t>
        </w:r>
        <w:r w:rsidRPr="009E6CA1">
          <w:rPr>
            <w:b w:val="0"/>
            <w:sz w:val="22"/>
            <w:szCs w:val="22"/>
            <w:lang w:val="en"/>
            <w:rPrChange w:id="797" w:author="Mottillo, Maria" w:date="2016-05-02T11:15:00Z">
              <w:rPr>
                <w:lang w:val="en"/>
              </w:rPr>
            </w:rPrChange>
          </w:rPr>
          <w:t>. If a key is not already registered, it will prompt you for one.</w:t>
        </w:r>
      </w:ins>
      <w:commentRangeEnd w:id="779"/>
      <w:ins w:id="798" w:author="Mottillo, Maria" w:date="2016-05-02T10:56:00Z">
        <w:r w:rsidR="003F19BC" w:rsidRPr="009E6CA1">
          <w:rPr>
            <w:rStyle w:val="CommentReference"/>
            <w:b w:val="0"/>
            <w:sz w:val="22"/>
            <w:szCs w:val="22"/>
            <w:rPrChange w:id="799" w:author="Mottillo, Maria" w:date="2016-05-02T11:15:00Z">
              <w:rPr>
                <w:rStyle w:val="CommentReference"/>
              </w:rPr>
            </w:rPrChange>
          </w:rPr>
          <w:commentReference w:id="779"/>
        </w:r>
      </w:ins>
    </w:p>
    <w:p w:rsidR="00657562" w:rsidRPr="00F95B3C" w:rsidRDefault="004F127F">
      <w:pPr>
        <w:pStyle w:val="NormalWeb"/>
        <w:ind w:left="2880" w:firstLine="720"/>
        <w:rPr>
          <w:ins w:id="800" w:author="Mottillo, Maria" w:date="2016-05-02T11:12:00Z"/>
        </w:rPr>
        <w:pPrChange w:id="801" w:author="Mottillo, Maria" w:date="2016-05-02T11:12:00Z">
          <w:pPr>
            <w:pStyle w:val="ListParagraph"/>
            <w:numPr>
              <w:ilvl w:val="1"/>
              <w:numId w:val="26"/>
            </w:numPr>
            <w:tabs>
              <w:tab w:val="num" w:pos="986"/>
            </w:tabs>
            <w:ind w:left="1080" w:hanging="360"/>
          </w:pPr>
        </w:pPrChange>
      </w:pPr>
      <w:ins w:id="802" w:author="Mottillo, Maria" w:date="2016-05-02T09:01:00Z">
        <w:r w:rsidRPr="009E6CA1">
          <w:rPr>
            <w:rFonts w:asciiTheme="minorHAnsi" w:hAnsiTheme="minorHAnsi" w:cs="Helvetica"/>
            <w:noProof/>
            <w:color w:val="333333"/>
            <w:sz w:val="22"/>
            <w:szCs w:val="22"/>
            <w:rPrChange w:id="803" w:author="Unknown">
              <w:rPr>
                <w:rFonts w:ascii="Helvetica" w:hAnsi="Helvetica" w:cs="Helvetica"/>
                <w:noProof/>
                <w:color w:val="333333"/>
                <w:sz w:val="21"/>
                <w:szCs w:val="21"/>
              </w:rPr>
            </w:rPrChange>
          </w:rPr>
          <w:drawing>
            <wp:inline distT="0" distB="0" distL="0" distR="0" wp14:anchorId="4A11E18D" wp14:editId="2B06AC73">
              <wp:extent cx="2281555" cy="1228725"/>
              <wp:effectExtent l="0" t="0" r="4445" b="9525"/>
              <wp:docPr id="31" name="Picture 31" descr="Key reques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 request dialo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81555" cy="1228725"/>
                      </a:xfrm>
                      <a:prstGeom prst="rect">
                        <a:avLst/>
                      </a:prstGeom>
                      <a:noFill/>
                      <a:ln>
                        <a:noFill/>
                      </a:ln>
                    </pic:spPr>
                  </pic:pic>
                </a:graphicData>
              </a:graphic>
            </wp:inline>
          </w:drawing>
        </w:r>
      </w:ins>
    </w:p>
    <w:p w:rsidR="00B357B0" w:rsidRPr="009E6CA1" w:rsidRDefault="003F19BC">
      <w:pPr>
        <w:pStyle w:val="NormalWeb"/>
        <w:numPr>
          <w:ilvl w:val="1"/>
          <w:numId w:val="38"/>
        </w:numPr>
        <w:rPr>
          <w:ins w:id="804" w:author="Mottillo, Maria" w:date="2016-05-02T11:01:00Z"/>
          <w:rFonts w:asciiTheme="minorHAnsi" w:hAnsiTheme="minorHAnsi"/>
          <w:sz w:val="22"/>
          <w:szCs w:val="22"/>
          <w:rPrChange w:id="805" w:author="Mottillo, Maria" w:date="2016-05-02T11:15:00Z">
            <w:rPr>
              <w:ins w:id="806" w:author="Mottillo, Maria" w:date="2016-05-02T11:01:00Z"/>
              <w:rFonts w:ascii="Times New Roman" w:hAnsi="Times New Roman" w:cs="Times New Roman"/>
              <w:sz w:val="24"/>
              <w:szCs w:val="24"/>
              <w:lang w:val="en-CA"/>
            </w:rPr>
          </w:rPrChange>
        </w:rPr>
        <w:pPrChange w:id="807" w:author="Mottillo, Maria" w:date="2016-05-02T11:26:00Z">
          <w:pPr>
            <w:pStyle w:val="ListParagraph"/>
            <w:numPr>
              <w:ilvl w:val="1"/>
              <w:numId w:val="26"/>
            </w:numPr>
            <w:tabs>
              <w:tab w:val="num" w:pos="986"/>
            </w:tabs>
            <w:ind w:left="1080" w:hanging="360"/>
          </w:pPr>
        </w:pPrChange>
      </w:pPr>
      <w:ins w:id="808" w:author="Mottillo, Maria" w:date="2016-05-02T10:57:00Z">
        <w:r w:rsidRPr="009E6CA1">
          <w:rPr>
            <w:rFonts w:asciiTheme="minorHAnsi" w:hAnsiTheme="minorHAnsi"/>
            <w:sz w:val="22"/>
            <w:szCs w:val="22"/>
            <w:rPrChange w:id="809" w:author="Mottillo, Maria" w:date="2016-05-02T11:15:00Z">
              <w:rPr/>
            </w:rPrChange>
          </w:rPr>
          <w:t>An alternative to accessing the BC</w:t>
        </w:r>
      </w:ins>
      <w:ins w:id="810" w:author="Mottillo, Maria" w:date="2016-05-02T11:00:00Z">
        <w:r w:rsidRPr="009E6CA1">
          <w:rPr>
            <w:rFonts w:asciiTheme="minorHAnsi" w:hAnsiTheme="minorHAnsi"/>
            <w:sz w:val="22"/>
            <w:szCs w:val="22"/>
            <w:rPrChange w:id="811" w:author="Mottillo, Maria" w:date="2016-05-02T11:15:00Z">
              <w:rPr/>
            </w:rPrChange>
          </w:rPr>
          <w:t>L on-line</w:t>
        </w:r>
      </w:ins>
      <w:ins w:id="812" w:author="Mottillo, Maria" w:date="2016-05-02T10:57:00Z">
        <w:r w:rsidRPr="009E6CA1">
          <w:rPr>
            <w:rFonts w:asciiTheme="minorHAnsi" w:hAnsiTheme="minorHAnsi"/>
            <w:sz w:val="22"/>
            <w:szCs w:val="22"/>
            <w:rPrChange w:id="813" w:author="Mottillo, Maria" w:date="2016-05-02T11:15:00Z">
              <w:rPr/>
            </w:rPrChange>
          </w:rPr>
          <w:t xml:space="preserve"> library directly through the </w:t>
        </w:r>
        <w:proofErr w:type="spellStart"/>
        <w:r w:rsidRPr="009E6CA1">
          <w:rPr>
            <w:rFonts w:asciiTheme="minorHAnsi" w:hAnsiTheme="minorHAnsi"/>
            <w:sz w:val="22"/>
            <w:szCs w:val="22"/>
            <w:rPrChange w:id="814" w:author="Mottillo, Maria" w:date="2016-05-02T11:15:00Z">
              <w:rPr/>
            </w:rPrChange>
          </w:rPr>
          <w:t>OpenStudio</w:t>
        </w:r>
        <w:proofErr w:type="spellEnd"/>
        <w:r w:rsidRPr="009E6CA1">
          <w:rPr>
            <w:rFonts w:asciiTheme="minorHAnsi" w:hAnsiTheme="minorHAnsi"/>
            <w:sz w:val="22"/>
            <w:szCs w:val="22"/>
            <w:rPrChange w:id="815" w:author="Mottillo, Maria" w:date="2016-05-02T11:15:00Z">
              <w:rPr/>
            </w:rPrChange>
          </w:rPr>
          <w:t xml:space="preserve"> environment is to download the measure directly </w:t>
        </w:r>
      </w:ins>
      <w:ins w:id="816" w:author="Mottillo, Maria" w:date="2016-05-02T10:59:00Z">
        <w:r w:rsidRPr="009E6CA1">
          <w:rPr>
            <w:rFonts w:asciiTheme="minorHAnsi" w:hAnsiTheme="minorHAnsi"/>
            <w:sz w:val="22"/>
            <w:szCs w:val="22"/>
            <w:rPrChange w:id="817" w:author="Mottillo, Maria" w:date="2016-05-02T11:15:00Z">
              <w:rPr/>
            </w:rPrChange>
          </w:rPr>
          <w:t xml:space="preserve">in </w:t>
        </w:r>
      </w:ins>
      <w:ins w:id="818" w:author="Mottillo, Maria" w:date="2016-05-02T11:00:00Z">
        <w:r w:rsidRPr="009E6CA1">
          <w:rPr>
            <w:rFonts w:asciiTheme="minorHAnsi" w:hAnsiTheme="minorHAnsi"/>
            <w:sz w:val="22"/>
            <w:szCs w:val="22"/>
            <w:rPrChange w:id="819" w:author="Mottillo, Maria" w:date="2016-05-02T11:15:00Z">
              <w:rPr/>
            </w:rPrChange>
          </w:rPr>
          <w:t xml:space="preserve">from the </w:t>
        </w:r>
      </w:ins>
      <w:ins w:id="820" w:author="Mottillo, Maria" w:date="2016-05-02T11:13:00Z">
        <w:r w:rsidR="00657562" w:rsidRPr="009E6CA1">
          <w:rPr>
            <w:rFonts w:asciiTheme="minorHAnsi" w:hAnsiTheme="minorHAnsi"/>
            <w:sz w:val="22"/>
            <w:szCs w:val="22"/>
            <w:rPrChange w:id="821" w:author="Mottillo, Maria" w:date="2016-05-02T11:15:00Z">
              <w:rPr/>
            </w:rPrChange>
          </w:rPr>
          <w:t xml:space="preserve">BCL </w:t>
        </w:r>
      </w:ins>
      <w:ins w:id="822" w:author="Mottillo, Maria" w:date="2016-05-02T11:00:00Z">
        <w:r w:rsidRPr="009E6CA1">
          <w:rPr>
            <w:rFonts w:asciiTheme="minorHAnsi" w:hAnsiTheme="minorHAnsi"/>
            <w:sz w:val="22"/>
            <w:szCs w:val="22"/>
            <w:rPrChange w:id="823" w:author="Mottillo, Maria" w:date="2016-05-02T11:15:00Z">
              <w:rPr/>
            </w:rPrChange>
          </w:rPr>
          <w:t>website at</w:t>
        </w:r>
      </w:ins>
      <w:ins w:id="824" w:author="Mottillo, Maria" w:date="2016-05-02T11:13:00Z">
        <w:r w:rsidR="00657562" w:rsidRPr="009E6CA1">
          <w:rPr>
            <w:rFonts w:asciiTheme="minorHAnsi" w:hAnsiTheme="minorHAnsi"/>
            <w:sz w:val="22"/>
            <w:szCs w:val="22"/>
            <w:rPrChange w:id="825" w:author="Mottillo, Maria" w:date="2016-05-02T11:15:00Z">
              <w:rPr/>
            </w:rPrChange>
          </w:rPr>
          <w:t xml:space="preserve"> </w:t>
        </w:r>
      </w:ins>
      <w:ins w:id="826" w:author="Mottillo, Maria" w:date="2016-05-02T11:01:00Z">
        <w:r w:rsidRPr="009E6CA1">
          <w:rPr>
            <w:rFonts w:asciiTheme="minorHAnsi" w:hAnsiTheme="minorHAnsi"/>
            <w:sz w:val="22"/>
            <w:szCs w:val="22"/>
            <w:rPrChange w:id="827" w:author="Mottillo, Maria" w:date="2016-05-02T11:15:00Z">
              <w:rPr/>
            </w:rPrChange>
          </w:rPr>
          <w:fldChar w:fldCharType="begin"/>
        </w:r>
        <w:r w:rsidRPr="009E6CA1">
          <w:rPr>
            <w:rFonts w:asciiTheme="minorHAnsi" w:hAnsiTheme="minorHAnsi"/>
            <w:sz w:val="22"/>
            <w:szCs w:val="22"/>
            <w:rPrChange w:id="828" w:author="Mottillo, Maria" w:date="2016-05-02T11:15:00Z">
              <w:rPr/>
            </w:rPrChange>
          </w:rPr>
          <w:instrText xml:space="preserve"> HYPERLINK "</w:instrText>
        </w:r>
      </w:ins>
      <w:ins w:id="829" w:author="Mottillo, Maria" w:date="2016-05-02T11:00:00Z">
        <w:r w:rsidRPr="009E6CA1">
          <w:rPr>
            <w:rFonts w:asciiTheme="minorHAnsi" w:hAnsiTheme="minorHAnsi"/>
            <w:sz w:val="22"/>
            <w:szCs w:val="22"/>
            <w:rPrChange w:id="830" w:author="Mottillo, Maria" w:date="2016-05-02T11:15:00Z">
              <w:rPr/>
            </w:rPrChange>
          </w:rPr>
          <w:instrText>https://bcl.nrel.gov/nrel/types/measure</w:instrText>
        </w:r>
      </w:ins>
      <w:ins w:id="831" w:author="Mottillo, Maria" w:date="2016-05-02T11:01:00Z">
        <w:r w:rsidRPr="009E6CA1">
          <w:rPr>
            <w:rFonts w:asciiTheme="minorHAnsi" w:hAnsiTheme="minorHAnsi"/>
            <w:sz w:val="22"/>
            <w:szCs w:val="22"/>
            <w:rPrChange w:id="832" w:author="Mottillo, Maria" w:date="2016-05-02T11:15:00Z">
              <w:rPr/>
            </w:rPrChange>
          </w:rPr>
          <w:instrText xml:space="preserve">" </w:instrText>
        </w:r>
        <w:r w:rsidRPr="009E6CA1">
          <w:rPr>
            <w:rFonts w:asciiTheme="minorHAnsi" w:hAnsiTheme="minorHAnsi"/>
            <w:sz w:val="22"/>
            <w:szCs w:val="22"/>
            <w:rPrChange w:id="833" w:author="Mottillo, Maria" w:date="2016-05-02T11:15:00Z">
              <w:rPr/>
            </w:rPrChange>
          </w:rPr>
          <w:fldChar w:fldCharType="separate"/>
        </w:r>
      </w:ins>
      <w:ins w:id="834" w:author="Mottillo, Maria" w:date="2016-05-02T11:00:00Z">
        <w:r w:rsidRPr="009E6CA1">
          <w:rPr>
            <w:rStyle w:val="Hyperlink"/>
            <w:rFonts w:asciiTheme="minorHAnsi" w:hAnsiTheme="minorHAnsi"/>
            <w:sz w:val="22"/>
            <w:szCs w:val="22"/>
            <w:rPrChange w:id="835" w:author="Mottillo, Maria" w:date="2016-05-02T11:15:00Z">
              <w:rPr>
                <w:rStyle w:val="Hyperlink"/>
              </w:rPr>
            </w:rPrChange>
          </w:rPr>
          <w:t>https://bcl.nrel.gov/nrel/types/measure</w:t>
        </w:r>
      </w:ins>
      <w:ins w:id="836" w:author="Mottillo, Maria" w:date="2016-05-02T11:01:00Z">
        <w:r w:rsidRPr="009E6CA1">
          <w:rPr>
            <w:rFonts w:asciiTheme="minorHAnsi" w:hAnsiTheme="minorHAnsi"/>
            <w:sz w:val="22"/>
            <w:szCs w:val="22"/>
            <w:rPrChange w:id="837" w:author="Mottillo, Maria" w:date="2016-05-02T11:15:00Z">
              <w:rPr/>
            </w:rPrChange>
          </w:rPr>
          <w:fldChar w:fldCharType="end"/>
        </w:r>
      </w:ins>
      <w:ins w:id="838" w:author="Mottillo, Maria" w:date="2016-05-02T11:25:00Z">
        <w:r w:rsidR="0092069C">
          <w:rPr>
            <w:rFonts w:asciiTheme="minorHAnsi" w:hAnsiTheme="minorHAnsi"/>
            <w:sz w:val="22"/>
            <w:szCs w:val="22"/>
          </w:rPr>
          <w:t>; you still need a BCL account.</w:t>
        </w:r>
      </w:ins>
    </w:p>
    <w:p w:rsidR="003F19BC" w:rsidRPr="009E6CA1" w:rsidRDefault="003F19BC">
      <w:pPr>
        <w:pStyle w:val="ListParagraph"/>
        <w:ind w:left="1080"/>
        <w:rPr>
          <w:ins w:id="839" w:author="Mottillo, Maria" w:date="2016-05-02T11:03:00Z"/>
        </w:rPr>
        <w:pPrChange w:id="840" w:author="Mottillo, Maria" w:date="2016-05-02T10:57:00Z">
          <w:pPr>
            <w:pStyle w:val="ListParagraph"/>
            <w:numPr>
              <w:ilvl w:val="1"/>
              <w:numId w:val="26"/>
            </w:numPr>
            <w:tabs>
              <w:tab w:val="num" w:pos="986"/>
            </w:tabs>
            <w:ind w:left="1080" w:hanging="360"/>
          </w:pPr>
        </w:pPrChange>
      </w:pPr>
    </w:p>
    <w:p w:rsidR="003F19BC" w:rsidRPr="0092069C" w:rsidRDefault="003F19BC">
      <w:pPr>
        <w:pStyle w:val="ListParagraph"/>
        <w:ind w:left="1080"/>
        <w:rPr>
          <w:ins w:id="841" w:author="Mottillo, Maria" w:date="2016-05-02T08:34:00Z"/>
        </w:rPr>
        <w:pPrChange w:id="842" w:author="Mottillo, Maria" w:date="2016-05-02T10:57:00Z">
          <w:pPr>
            <w:pStyle w:val="ListParagraph"/>
            <w:numPr>
              <w:ilvl w:val="1"/>
              <w:numId w:val="26"/>
            </w:numPr>
            <w:tabs>
              <w:tab w:val="num" w:pos="986"/>
            </w:tabs>
            <w:ind w:left="1080" w:hanging="360"/>
          </w:pPr>
        </w:pPrChange>
      </w:pPr>
    </w:p>
    <w:p w:rsidR="00312FE5" w:rsidRDefault="004E12B5">
      <w:pPr>
        <w:pStyle w:val="ListParagraph"/>
        <w:numPr>
          <w:ilvl w:val="0"/>
          <w:numId w:val="38"/>
        </w:numPr>
        <w:rPr>
          <w:ins w:id="843" w:author="Mottillo, Maria" w:date="2016-05-02T11:14:00Z"/>
        </w:rPr>
        <w:pPrChange w:id="844" w:author="Mottillo, Maria" w:date="2016-05-02T11:14:00Z">
          <w:pPr>
            <w:pStyle w:val="ListParagraph"/>
            <w:numPr>
              <w:ilvl w:val="1"/>
              <w:numId w:val="26"/>
            </w:numPr>
            <w:tabs>
              <w:tab w:val="num" w:pos="986"/>
            </w:tabs>
            <w:ind w:left="1080" w:hanging="360"/>
          </w:pPr>
        </w:pPrChange>
      </w:pPr>
      <w:r>
        <w:t>Download an energy conservation measure that shifts the model</w:t>
      </w:r>
      <w:r w:rsidR="002669DB">
        <w:t>’</w:t>
      </w:r>
      <w:r>
        <w:t>s schedules by a user specified number of hours.</w:t>
      </w:r>
    </w:p>
    <w:p w:rsidR="009E6CA1" w:rsidRDefault="009E6CA1">
      <w:pPr>
        <w:pStyle w:val="ListParagraph"/>
        <w:numPr>
          <w:ilvl w:val="1"/>
          <w:numId w:val="38"/>
        </w:numPr>
        <w:ind w:left="709" w:hanging="283"/>
        <w:rPr>
          <w:ins w:id="845" w:author="Mottillo, Maria" w:date="2016-05-02T11:31:00Z"/>
        </w:rPr>
        <w:pPrChange w:id="846" w:author="Mottillo, Maria" w:date="2016-05-02T11:27:00Z">
          <w:pPr>
            <w:pStyle w:val="ListParagraph"/>
            <w:numPr>
              <w:ilvl w:val="3"/>
              <w:numId w:val="26"/>
            </w:numPr>
            <w:tabs>
              <w:tab w:val="num" w:pos="1980"/>
            </w:tabs>
            <w:ind w:left="2520" w:hanging="360"/>
          </w:pPr>
        </w:pPrChange>
      </w:pPr>
      <w:ins w:id="847" w:author="Mottillo, Maria" w:date="2016-05-02T11:14:00Z">
        <w:r>
          <w:t>For this exercise, download the Whole Building/Shift Schedule Profile Time</w:t>
        </w:r>
      </w:ins>
      <w:ins w:id="848" w:author="Mottillo, Maria" w:date="2016-05-02T11:18:00Z">
        <w:r w:rsidR="00BE2589">
          <w:t xml:space="preserve"> measure</w:t>
        </w:r>
      </w:ins>
      <w:ins w:id="849" w:author="Mottillo, Maria" w:date="2016-05-02T11:14:00Z">
        <w:r>
          <w:t xml:space="preserve">, </w:t>
        </w:r>
        <w:r w:rsidR="00BE2589">
          <w:t>at th</w:t>
        </w:r>
      </w:ins>
      <w:ins w:id="850" w:author="Mottillo, Maria" w:date="2016-05-02T11:18:00Z">
        <w:r w:rsidR="00BE2589">
          <w:t>e</w:t>
        </w:r>
      </w:ins>
      <w:ins w:id="851" w:author="Mottillo, Maria" w:date="2016-05-02T11:14:00Z">
        <w:r>
          <w:t xml:space="preserve"> </w:t>
        </w:r>
      </w:ins>
      <w:ins w:id="852" w:author="Mottillo, Maria" w:date="2016-05-02T11:18:00Z">
        <w:r w:rsidR="00BE2589">
          <w:t xml:space="preserve">address </w:t>
        </w:r>
      </w:ins>
      <w:ins w:id="853" w:author="Mottillo, Maria" w:date="2016-05-02T11:14:00Z">
        <w:r>
          <w:fldChar w:fldCharType="begin"/>
        </w:r>
        <w:r>
          <w:instrText xml:space="preserve"> HYPERLINK "</w:instrText>
        </w:r>
        <w:r w:rsidRPr="003F19BC">
          <w:instrText>https://bcl.nrel.gov/search/site?f[0]=im_field_measure_tags%3A1136</w:instrText>
        </w:r>
        <w:r>
          <w:instrText xml:space="preserve">" </w:instrText>
        </w:r>
        <w:r>
          <w:fldChar w:fldCharType="separate"/>
        </w:r>
        <w:r w:rsidRPr="00CD51DA">
          <w:rPr>
            <w:rStyle w:val="Hyperlink"/>
          </w:rPr>
          <w:t>https://bcl.nrel.gov/search/site?f[0]=im_field_measure_tags%3A1136</w:t>
        </w:r>
        <w:r>
          <w:fldChar w:fldCharType="end"/>
        </w:r>
      </w:ins>
      <w:ins w:id="854" w:author="Mottillo, Maria" w:date="2016-05-02T11:35:00Z">
        <w:r w:rsidR="000D14ED">
          <w:t xml:space="preserve"> (Figure 8.1)</w:t>
        </w:r>
      </w:ins>
    </w:p>
    <w:p w:rsidR="000D14ED" w:rsidRDefault="000D14ED" w:rsidP="000D14ED">
      <w:pPr>
        <w:keepNext/>
        <w:ind w:left="709"/>
        <w:rPr>
          <w:ins w:id="855" w:author="Mottillo, Maria" w:date="2016-05-02T11:34:00Z"/>
        </w:rPr>
      </w:pPr>
      <w:ins w:id="856" w:author="Mottillo, Maria" w:date="2016-05-02T11:32:00Z">
        <w:r>
          <w:rPr>
            <w:noProof/>
            <w:lang w:val="en-CA" w:eastAsia="en-CA"/>
          </w:rPr>
          <w:lastRenderedPageBreak/>
          <w:drawing>
            <wp:inline distT="0" distB="0" distL="0" distR="0" wp14:anchorId="3A128388" wp14:editId="734CC461">
              <wp:extent cx="4932218" cy="4078055"/>
              <wp:effectExtent l="0" t="0" r="190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cl-measure-list.PNG"/>
                      <pic:cNvPicPr/>
                    </pic:nvPicPr>
                    <pic:blipFill>
                      <a:blip r:embed="rId109">
                        <a:extLst>
                          <a:ext uri="{28A0092B-C50C-407E-A947-70E740481C1C}">
                            <a14:useLocalDpi xmlns:a14="http://schemas.microsoft.com/office/drawing/2010/main" val="0"/>
                          </a:ext>
                        </a:extLst>
                      </a:blip>
                      <a:stretch>
                        <a:fillRect/>
                      </a:stretch>
                    </pic:blipFill>
                    <pic:spPr>
                      <a:xfrm>
                        <a:off x="0" y="0"/>
                        <a:ext cx="4930501" cy="4076635"/>
                      </a:xfrm>
                      <a:prstGeom prst="rect">
                        <a:avLst/>
                      </a:prstGeom>
                    </pic:spPr>
                  </pic:pic>
                </a:graphicData>
              </a:graphic>
            </wp:inline>
          </w:drawing>
        </w:r>
      </w:ins>
    </w:p>
    <w:p w:rsidR="000D14ED" w:rsidRDefault="000D14ED">
      <w:pPr>
        <w:pStyle w:val="Caption"/>
        <w:jc w:val="center"/>
        <w:rPr>
          <w:ins w:id="857" w:author="Mottillo, Maria" w:date="2016-05-02T11:34:00Z"/>
        </w:rPr>
        <w:pPrChange w:id="858" w:author="Mottillo, Maria" w:date="2016-05-02T11:34:00Z">
          <w:pPr>
            <w:ind w:left="709"/>
          </w:pPr>
        </w:pPrChange>
      </w:pPr>
      <w:ins w:id="859" w:author="Mottillo, Maria" w:date="2016-05-02T11:34:00Z">
        <w:r>
          <w:t>8.1 Download measure from BCL website</w:t>
        </w:r>
      </w:ins>
    </w:p>
    <w:p w:rsidR="000D14ED" w:rsidRDefault="000D14ED">
      <w:pPr>
        <w:rPr>
          <w:ins w:id="860" w:author="Mottillo, Maria" w:date="2016-05-02T11:29:00Z"/>
        </w:rPr>
        <w:pPrChange w:id="861" w:author="Mottillo, Maria" w:date="2016-05-02T11:31:00Z">
          <w:pPr>
            <w:pStyle w:val="ListParagraph"/>
            <w:numPr>
              <w:ilvl w:val="3"/>
              <w:numId w:val="26"/>
            </w:numPr>
            <w:tabs>
              <w:tab w:val="num" w:pos="1980"/>
            </w:tabs>
            <w:ind w:left="2520" w:hanging="360"/>
          </w:pPr>
        </w:pPrChange>
      </w:pPr>
    </w:p>
    <w:p w:rsidR="009E6CA1" w:rsidDel="000D14ED" w:rsidRDefault="009E6CA1">
      <w:pPr>
        <w:pStyle w:val="ListParagraph"/>
        <w:numPr>
          <w:ilvl w:val="1"/>
          <w:numId w:val="38"/>
        </w:numPr>
        <w:ind w:left="426" w:hanging="294"/>
        <w:rPr>
          <w:del w:id="862" w:author="Mottillo, Maria" w:date="2016-05-02T11:29:00Z"/>
        </w:rPr>
        <w:pPrChange w:id="863" w:author="Mottillo, Maria" w:date="2016-05-02T11:30:00Z">
          <w:pPr>
            <w:pStyle w:val="ListParagraph"/>
            <w:numPr>
              <w:ilvl w:val="1"/>
              <w:numId w:val="26"/>
            </w:numPr>
            <w:tabs>
              <w:tab w:val="num" w:pos="986"/>
            </w:tabs>
            <w:ind w:left="1080" w:hanging="360"/>
          </w:pPr>
        </w:pPrChange>
      </w:pPr>
      <w:ins w:id="864" w:author="Mottillo, Maria" w:date="2016-05-02T11:14:00Z">
        <w:r>
          <w:t xml:space="preserve">Extract the </w:t>
        </w:r>
      </w:ins>
      <w:ins w:id="865" w:author="Mottillo, Maria" w:date="2016-05-02T11:18:00Z">
        <w:r w:rsidR="00BE2589">
          <w:t xml:space="preserve">downloaded </w:t>
        </w:r>
      </w:ins>
      <w:ins w:id="866" w:author="Mottillo, Maria" w:date="2016-05-02T11:14:00Z">
        <w:r>
          <w:t>zip file to the folder «</w:t>
        </w:r>
        <w:r w:rsidRPr="003F19BC">
          <w:t>C:\Program Files\</w:t>
        </w:r>
        <w:proofErr w:type="spellStart"/>
        <w:r w:rsidRPr="003F19BC">
          <w:t>OpenStudio</w:t>
        </w:r>
        <w:proofErr w:type="spellEnd"/>
        <w:r w:rsidRPr="003F19BC">
          <w:t xml:space="preserve"> 1.11.0\share\openstudio-1.11.0\pat\Measures</w:t>
        </w:r>
        <w:r>
          <w:t>». The folder name for this measure is “</w:t>
        </w:r>
        <w:r w:rsidRPr="00657562">
          <w:t>Shift Schedule Profile Time</w:t>
        </w:r>
        <w:r>
          <w:t>”.</w:t>
        </w:r>
      </w:ins>
      <w:ins w:id="867" w:author="Mottillo, Maria" w:date="2016-05-02T13:44:00Z">
        <w:r w:rsidR="00F95B3C">
          <w:t xml:space="preserve"> </w:t>
        </w:r>
      </w:ins>
    </w:p>
    <w:p w:rsidR="000D14ED" w:rsidRDefault="000D14ED">
      <w:pPr>
        <w:pStyle w:val="ListParagraph"/>
        <w:numPr>
          <w:ilvl w:val="1"/>
          <w:numId w:val="38"/>
        </w:numPr>
        <w:rPr>
          <w:ins w:id="868" w:author="Mottillo, Maria" w:date="2016-05-02T11:30:00Z"/>
        </w:rPr>
        <w:pPrChange w:id="869" w:author="Mottillo, Maria" w:date="2016-05-02T11:30:00Z">
          <w:pPr>
            <w:pStyle w:val="ListParagraph"/>
            <w:numPr>
              <w:ilvl w:val="1"/>
              <w:numId w:val="26"/>
            </w:numPr>
            <w:tabs>
              <w:tab w:val="num" w:pos="986"/>
            </w:tabs>
            <w:ind w:left="1080" w:hanging="360"/>
          </w:pPr>
        </w:pPrChange>
      </w:pPr>
      <w:ins w:id="870" w:author="Mottillo, Maria" w:date="2016-05-02T11:30:00Z">
        <w:r>
          <w:t>Switch to the “Measures” tab.</w:t>
        </w:r>
      </w:ins>
    </w:p>
    <w:p w:rsidR="0092069C" w:rsidDel="00F95B3C" w:rsidRDefault="004E12B5">
      <w:pPr>
        <w:ind w:left="426" w:firstLine="284"/>
        <w:rPr>
          <w:del w:id="871" w:author="Mottillo, Maria" w:date="2016-05-02T13:43:00Z"/>
        </w:rPr>
        <w:pPrChange w:id="872" w:author="Mottillo, Maria" w:date="2016-05-02T13:43:00Z">
          <w:pPr>
            <w:pStyle w:val="ListParagraph"/>
            <w:numPr>
              <w:ilvl w:val="2"/>
              <w:numId w:val="26"/>
            </w:numPr>
            <w:tabs>
              <w:tab w:val="num" w:pos="1620"/>
            </w:tabs>
            <w:ind w:left="1800" w:hanging="360"/>
          </w:pPr>
        </w:pPrChange>
      </w:pPr>
      <w:del w:id="873" w:author="Mottillo, Maria" w:date="2016-05-02T11:30:00Z">
        <w:r w:rsidDel="000D14ED">
          <w:delText>Switch to the “Measures” tab.</w:delText>
        </w:r>
      </w:del>
    </w:p>
    <w:p w:rsidR="004E12B5" w:rsidDel="000D14ED" w:rsidRDefault="004E12B5">
      <w:pPr>
        <w:ind w:left="426" w:firstLine="284"/>
        <w:rPr>
          <w:del w:id="874" w:author="Mottillo, Maria" w:date="2016-05-02T11:31:00Z"/>
        </w:rPr>
        <w:pPrChange w:id="875" w:author="Mottillo, Maria" w:date="2016-05-02T13:43:00Z">
          <w:pPr>
            <w:pStyle w:val="ListParagraph"/>
            <w:numPr>
              <w:ilvl w:val="2"/>
              <w:numId w:val="26"/>
            </w:numPr>
            <w:tabs>
              <w:tab w:val="num" w:pos="1620"/>
            </w:tabs>
            <w:ind w:left="1800" w:hanging="360"/>
          </w:pPr>
        </w:pPrChange>
      </w:pPr>
      <w:del w:id="876" w:author="Mottillo, Maria" w:date="2016-05-02T11:31:00Z">
        <w:r w:rsidDel="000D14ED">
          <w:delText>Click on the “Add Measures From Online BCL” dialog.</w:delText>
        </w:r>
      </w:del>
    </w:p>
    <w:p w:rsidR="00F95B3C" w:rsidDel="00F95B3C" w:rsidRDefault="004E12B5">
      <w:pPr>
        <w:pStyle w:val="ListParagraph"/>
        <w:rPr>
          <w:del w:id="877" w:author="Mottillo, Maria" w:date="2016-05-02T13:44:00Z"/>
        </w:rPr>
        <w:pPrChange w:id="878" w:author="Mottillo, Maria" w:date="2016-05-02T13:45:00Z">
          <w:pPr>
            <w:pStyle w:val="ListParagraph"/>
            <w:numPr>
              <w:ilvl w:val="2"/>
              <w:numId w:val="26"/>
            </w:numPr>
            <w:tabs>
              <w:tab w:val="num" w:pos="1620"/>
            </w:tabs>
            <w:ind w:left="1800" w:hanging="360"/>
          </w:pPr>
        </w:pPrChange>
      </w:pPr>
      <w:r>
        <w:t>Expand “Whole Building” and then “Whole Building Schedules”.</w:t>
      </w:r>
      <w:ins w:id="879" w:author="Mottillo, Maria" w:date="2016-05-02T13:45:00Z">
        <w:r w:rsidR="00F95B3C">
          <w:t>’</w:t>
        </w:r>
      </w:ins>
    </w:p>
    <w:p w:rsidR="004E12B5" w:rsidDel="00F95B3C" w:rsidRDefault="00F95B3C">
      <w:pPr>
        <w:pStyle w:val="ListParagraph"/>
        <w:numPr>
          <w:ilvl w:val="1"/>
          <w:numId w:val="38"/>
        </w:numPr>
        <w:rPr>
          <w:del w:id="880" w:author="Mottillo, Maria" w:date="2016-05-02T13:45:00Z"/>
        </w:rPr>
        <w:pPrChange w:id="881" w:author="Mottillo, Maria" w:date="2016-05-02T13:45:00Z">
          <w:pPr>
            <w:pStyle w:val="ListParagraph"/>
            <w:numPr>
              <w:ilvl w:val="2"/>
              <w:numId w:val="26"/>
            </w:numPr>
            <w:tabs>
              <w:tab w:val="num" w:pos="1620"/>
            </w:tabs>
            <w:ind w:left="1800" w:hanging="360"/>
          </w:pPr>
        </w:pPrChange>
      </w:pPr>
      <w:ins w:id="882" w:author="Mottillo, Maria" w:date="2016-05-02T13:45:00Z">
        <w:r>
          <w:t xml:space="preserve"> </w:t>
        </w:r>
      </w:ins>
      <w:r w:rsidR="004E12B5">
        <w:t xml:space="preserve">Select and download “Shift Schedule Profile Time” </w:t>
      </w:r>
      <w:del w:id="883" w:author="Mottillo, Maria" w:date="2016-05-02T13:44:00Z">
        <w:r w:rsidR="004E12B5" w:rsidDel="00F95B3C">
          <w:delText>(</w:delText>
        </w:r>
        <w:r w:rsidR="004E12B5" w:rsidDel="00F95B3C">
          <w:fldChar w:fldCharType="begin"/>
        </w:r>
        <w:r w:rsidR="004E12B5" w:rsidDel="00F95B3C">
          <w:delInstrText xml:space="preserve"> REF _Ref386934656 \h </w:delInstrText>
        </w:r>
        <w:r w:rsidR="004E12B5" w:rsidDel="00F95B3C">
          <w:fldChar w:fldCharType="separate"/>
        </w:r>
        <w:r w:rsidR="009E08EC" w:rsidDel="00F95B3C">
          <w:delText xml:space="preserve">Figure </w:delText>
        </w:r>
        <w:r w:rsidR="009E08EC" w:rsidDel="00F95B3C">
          <w:rPr>
            <w:noProof/>
          </w:rPr>
          <w:delText>8</w:delText>
        </w:r>
        <w:r w:rsidR="009E08EC" w:rsidDel="00F95B3C">
          <w:delText>.</w:delText>
        </w:r>
        <w:r w:rsidR="009E08EC" w:rsidDel="00F95B3C">
          <w:rPr>
            <w:noProof/>
          </w:rPr>
          <w:delText>1</w:delText>
        </w:r>
        <w:r w:rsidR="004E12B5" w:rsidDel="00F95B3C">
          <w:fldChar w:fldCharType="end"/>
        </w:r>
        <w:r w:rsidR="004E12B5" w:rsidDel="00F95B3C">
          <w:delText>).</w:delText>
        </w:r>
      </w:del>
    </w:p>
    <w:p w:rsidR="004E12B5" w:rsidRDefault="004E12B5">
      <w:pPr>
        <w:pStyle w:val="ListParagraph"/>
        <w:numPr>
          <w:ilvl w:val="1"/>
          <w:numId w:val="38"/>
        </w:numPr>
        <w:pPrChange w:id="884" w:author="Mottillo, Maria" w:date="2016-05-02T13:45:00Z">
          <w:pPr>
            <w:keepNext/>
            <w:jc w:val="center"/>
          </w:pPr>
        </w:pPrChange>
      </w:pPr>
      <w:del w:id="885" w:author="Mottillo, Maria" w:date="2016-05-02T11:32:00Z">
        <w:r w:rsidDel="000D14ED">
          <w:rPr>
            <w:noProof/>
            <w:lang w:val="en-CA" w:eastAsia="en-CA"/>
          </w:rPr>
          <w:lastRenderedPageBreak/>
          <w:drawing>
            <wp:inline distT="0" distB="0" distL="0" distR="0" wp14:anchorId="6316C47B" wp14:editId="7B7C9DA3">
              <wp:extent cx="4873752" cy="2743200"/>
              <wp:effectExtent l="0" t="0" r="317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873752" cy="2743200"/>
                      </a:xfrm>
                      <a:prstGeom prst="rect">
                        <a:avLst/>
                      </a:prstGeom>
                    </pic:spPr>
                  </pic:pic>
                </a:graphicData>
              </a:graphic>
            </wp:inline>
          </w:drawing>
        </w:r>
      </w:del>
    </w:p>
    <w:p w:rsidR="004E12B5" w:rsidDel="000D14ED" w:rsidRDefault="004E12B5" w:rsidP="002A60C6">
      <w:pPr>
        <w:pStyle w:val="Caption"/>
        <w:jc w:val="center"/>
        <w:rPr>
          <w:del w:id="886" w:author="Mottillo, Maria" w:date="2016-05-02T11:32:00Z"/>
        </w:rPr>
      </w:pPr>
      <w:bookmarkStart w:id="887" w:name="_Ref386934656"/>
      <w:del w:id="888" w:author="Mottillo, Maria" w:date="2016-05-02T11:32:00Z">
        <w:r w:rsidDel="000D14ED">
          <w:delText xml:space="preserve">Figure </w:delText>
        </w:r>
        <w:r w:rsidR="00AA7161" w:rsidDel="000D14ED">
          <w:fldChar w:fldCharType="begin"/>
        </w:r>
        <w:r w:rsidR="00AA7161" w:rsidDel="000D14ED">
          <w:delInstrText xml:space="preserve"> STYLEREF 1 \s </w:delInstrText>
        </w:r>
        <w:r w:rsidR="00AA7161" w:rsidDel="000D14ED">
          <w:fldChar w:fldCharType="separate"/>
        </w:r>
        <w:r w:rsidR="009E08EC" w:rsidDel="000D14ED">
          <w:rPr>
            <w:noProof/>
          </w:rPr>
          <w:delText>8</w:delText>
        </w:r>
        <w:r w:rsidR="00AA7161" w:rsidDel="000D14ED">
          <w:rPr>
            <w:noProof/>
          </w:rPr>
          <w:fldChar w:fldCharType="end"/>
        </w:r>
        <w:r w:rsidR="00454528" w:rsidDel="000D14ED">
          <w:delText>.</w:delText>
        </w:r>
        <w:r w:rsidR="00454528" w:rsidDel="000D14ED">
          <w:fldChar w:fldCharType="begin"/>
        </w:r>
        <w:r w:rsidR="00454528" w:rsidDel="000D14ED">
          <w:delInstrText xml:space="preserve"> SEQ Figure \* ARABIC \s 1 </w:delInstrText>
        </w:r>
        <w:r w:rsidR="00454528" w:rsidDel="000D14ED">
          <w:fldChar w:fldCharType="separate"/>
        </w:r>
        <w:r w:rsidR="009E08EC" w:rsidDel="000D14ED">
          <w:rPr>
            <w:noProof/>
          </w:rPr>
          <w:delText>1</w:delText>
        </w:r>
        <w:r w:rsidR="00454528" w:rsidDel="000D14ED">
          <w:fldChar w:fldCharType="end"/>
        </w:r>
        <w:bookmarkEnd w:id="887"/>
        <w:r w:rsidDel="000D14ED">
          <w:delText xml:space="preserve"> - </w:delText>
        </w:r>
        <w:r w:rsidR="002A60C6" w:rsidDel="000D14ED">
          <w:delText>Download</w:delText>
        </w:r>
        <w:r w:rsidDel="000D14ED">
          <w:delText xml:space="preserve"> measure </w:delText>
        </w:r>
        <w:r w:rsidR="002A60C6" w:rsidDel="000D14ED">
          <w:delText>using</w:delText>
        </w:r>
        <w:r w:rsidDel="000D14ED">
          <w:delText xml:space="preserve"> online BCL dialog</w:delText>
        </w:r>
      </w:del>
    </w:p>
    <w:p w:rsidR="00312FE5" w:rsidRDefault="00CE6B1E">
      <w:pPr>
        <w:pStyle w:val="ListParagraph"/>
        <w:numPr>
          <w:ilvl w:val="1"/>
          <w:numId w:val="38"/>
        </w:numPr>
        <w:pPrChange w:id="889" w:author="Mottillo, Maria" w:date="2016-05-02T11:14:00Z">
          <w:pPr>
            <w:pStyle w:val="ListParagraph"/>
            <w:numPr>
              <w:ilvl w:val="1"/>
              <w:numId w:val="26"/>
            </w:numPr>
            <w:tabs>
              <w:tab w:val="num" w:pos="986"/>
            </w:tabs>
            <w:ind w:left="1080" w:hanging="360"/>
          </w:pPr>
        </w:pPrChange>
      </w:pPr>
      <w:r>
        <w:t>Drag the measure into the “</w:t>
      </w:r>
      <w:proofErr w:type="spellStart"/>
      <w:r>
        <w:t>OpenStudio</w:t>
      </w:r>
      <w:proofErr w:type="spellEnd"/>
      <w:r>
        <w:t xml:space="preserve"> Measures” section in the body of the application.</w:t>
      </w:r>
    </w:p>
    <w:p w:rsidR="00312FE5" w:rsidRDefault="00312FE5">
      <w:pPr>
        <w:pStyle w:val="ListParagraph"/>
        <w:numPr>
          <w:ilvl w:val="1"/>
          <w:numId w:val="38"/>
        </w:numPr>
        <w:pPrChange w:id="890" w:author="Mottillo, Maria" w:date="2016-05-02T11:14:00Z">
          <w:pPr>
            <w:pStyle w:val="ListParagraph"/>
            <w:numPr>
              <w:ilvl w:val="1"/>
              <w:numId w:val="26"/>
            </w:numPr>
            <w:tabs>
              <w:tab w:val="num" w:pos="986"/>
            </w:tabs>
            <w:ind w:left="1080" w:hanging="360"/>
          </w:pPr>
        </w:pPrChange>
      </w:pPr>
      <w:r>
        <w:t>Set argument to two hours</w:t>
      </w:r>
      <w:r w:rsidR="00CE6B1E">
        <w:t>.</w:t>
      </w:r>
    </w:p>
    <w:p w:rsidR="00CE6B1E" w:rsidRDefault="00CE6B1E">
      <w:pPr>
        <w:pStyle w:val="ListParagraph"/>
        <w:numPr>
          <w:ilvl w:val="2"/>
          <w:numId w:val="38"/>
        </w:numPr>
        <w:pPrChange w:id="891" w:author="Mottillo, Maria" w:date="2016-05-02T11:14:00Z">
          <w:pPr>
            <w:pStyle w:val="ListParagraph"/>
            <w:numPr>
              <w:ilvl w:val="2"/>
              <w:numId w:val="26"/>
            </w:numPr>
            <w:tabs>
              <w:tab w:val="num" w:pos="1620"/>
            </w:tabs>
            <w:ind w:left="1800" w:hanging="360"/>
          </w:pPr>
        </w:pPrChange>
      </w:pPr>
      <w:r>
        <w:t>Select the measure in the main body to expose the arguments.</w:t>
      </w:r>
    </w:p>
    <w:p w:rsidR="00CE6B1E" w:rsidRDefault="00CE6B1E">
      <w:pPr>
        <w:pStyle w:val="ListParagraph"/>
        <w:numPr>
          <w:ilvl w:val="2"/>
          <w:numId w:val="38"/>
        </w:numPr>
        <w:pPrChange w:id="892" w:author="Mottillo, Maria" w:date="2016-05-02T11:14:00Z">
          <w:pPr>
            <w:pStyle w:val="ListParagraph"/>
            <w:numPr>
              <w:ilvl w:val="2"/>
              <w:numId w:val="26"/>
            </w:numPr>
            <w:tabs>
              <w:tab w:val="num" w:pos="1620"/>
            </w:tabs>
            <w:ind w:left="1800" w:hanging="360"/>
          </w:pPr>
        </w:pPrChange>
      </w:pPr>
      <w:r>
        <w:t>Change the number of hours to “2”. Leave the first argument alone so it affects all schedules</w:t>
      </w:r>
      <w:r w:rsidR="00BF19F7">
        <w:t xml:space="preserve"> (</w:t>
      </w:r>
      <w:r w:rsidR="00BF19F7">
        <w:fldChar w:fldCharType="begin"/>
      </w:r>
      <w:r w:rsidR="00BF19F7">
        <w:instrText xml:space="preserve"> REF _Ref387043258 \h </w:instrText>
      </w:r>
      <w:r w:rsidR="00BF19F7">
        <w:fldChar w:fldCharType="separate"/>
      </w:r>
      <w:r w:rsidR="009E08EC">
        <w:t xml:space="preserve">Figure </w:t>
      </w:r>
      <w:r w:rsidR="009E08EC">
        <w:rPr>
          <w:noProof/>
        </w:rPr>
        <w:t>8</w:t>
      </w:r>
      <w:r w:rsidR="009E08EC">
        <w:t>.</w:t>
      </w:r>
      <w:r w:rsidR="009E08EC">
        <w:rPr>
          <w:noProof/>
        </w:rPr>
        <w:t>2</w:t>
      </w:r>
      <w:r w:rsidR="00BF19F7">
        <w:fldChar w:fldCharType="end"/>
      </w:r>
      <w:r w:rsidR="00BF19F7">
        <w:t>)</w:t>
      </w:r>
      <w:r>
        <w:t>.</w:t>
      </w:r>
    </w:p>
    <w:p w:rsidR="00CE6B1E" w:rsidRDefault="00CE6B1E">
      <w:pPr>
        <w:pStyle w:val="ListParagraph"/>
        <w:numPr>
          <w:ilvl w:val="3"/>
          <w:numId w:val="38"/>
        </w:numPr>
        <w:pPrChange w:id="893" w:author="Mottillo, Maria" w:date="2016-05-02T11:14:00Z">
          <w:pPr>
            <w:pStyle w:val="ListParagraph"/>
            <w:numPr>
              <w:ilvl w:val="3"/>
              <w:numId w:val="26"/>
            </w:numPr>
            <w:tabs>
              <w:tab w:val="num" w:pos="1980"/>
            </w:tabs>
            <w:ind w:left="2520" w:hanging="360"/>
          </w:pPr>
        </w:pPrChange>
      </w:pPr>
      <w:r>
        <w:t>Optionally you can select a specific schedule to alter.</w:t>
      </w:r>
    </w:p>
    <w:p w:rsidR="000D2DA9" w:rsidRDefault="000D2DA9">
      <w:pPr>
        <w:pStyle w:val="ListParagraph"/>
        <w:numPr>
          <w:ilvl w:val="1"/>
          <w:numId w:val="38"/>
        </w:numPr>
        <w:pPrChange w:id="894" w:author="Mottillo, Maria" w:date="2016-05-02T11:14:00Z">
          <w:pPr>
            <w:pStyle w:val="ListParagraph"/>
            <w:numPr>
              <w:ilvl w:val="1"/>
              <w:numId w:val="26"/>
            </w:numPr>
            <w:tabs>
              <w:tab w:val="num" w:pos="986"/>
            </w:tabs>
            <w:ind w:left="1080" w:hanging="360"/>
          </w:pPr>
        </w:pPrChange>
      </w:pPr>
      <w:r>
        <w:t>This measure will be run every time you run your model.  You can change the arguments and rerun the model to see how results are impacted.  You can also change the order that measures are run in or delete measures entirely.</w:t>
      </w:r>
    </w:p>
    <w:p w:rsidR="004E12B5" w:rsidRDefault="004E12B5" w:rsidP="002A60C6">
      <w:pPr>
        <w:keepNext/>
        <w:jc w:val="center"/>
      </w:pPr>
      <w:r>
        <w:rPr>
          <w:noProof/>
          <w:lang w:val="en-CA" w:eastAsia="en-CA"/>
        </w:rPr>
        <w:drawing>
          <wp:inline distT="0" distB="0" distL="0" distR="0" wp14:anchorId="76B87930" wp14:editId="1E0E13C3">
            <wp:extent cx="4873752" cy="2743200"/>
            <wp:effectExtent l="0" t="0" r="317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873752" cy="2743200"/>
                    </a:xfrm>
                    <a:prstGeom prst="rect">
                      <a:avLst/>
                    </a:prstGeom>
                  </pic:spPr>
                </pic:pic>
              </a:graphicData>
            </a:graphic>
          </wp:inline>
        </w:drawing>
      </w:r>
    </w:p>
    <w:p w:rsidR="004E12B5" w:rsidRDefault="004E12B5" w:rsidP="002A60C6">
      <w:pPr>
        <w:pStyle w:val="Caption"/>
        <w:jc w:val="center"/>
      </w:pPr>
      <w:bookmarkStart w:id="895" w:name="_Ref387043258"/>
      <w:proofErr w:type="gramStart"/>
      <w:r>
        <w:t xml:space="preserve">Figure </w:t>
      </w:r>
      <w:fldSimple w:instr=" STYLEREF 1 \s ">
        <w:r w:rsidR="009E08EC">
          <w:rPr>
            <w:noProof/>
          </w:rPr>
          <w:t>8</w:t>
        </w:r>
      </w:fldSimple>
      <w:r w:rsidR="00454528">
        <w:t>.</w:t>
      </w:r>
      <w:proofErr w:type="gramEnd"/>
      <w:r w:rsidR="00454528">
        <w:fldChar w:fldCharType="begin"/>
      </w:r>
      <w:r w:rsidR="00454528">
        <w:instrText xml:space="preserve"> SEQ Figure \* ARABIC \s 1 </w:instrText>
      </w:r>
      <w:r w:rsidR="00454528">
        <w:fldChar w:fldCharType="separate"/>
      </w:r>
      <w:r w:rsidR="009E08EC">
        <w:rPr>
          <w:noProof/>
        </w:rPr>
        <w:t>2</w:t>
      </w:r>
      <w:r w:rsidR="00454528">
        <w:fldChar w:fldCharType="end"/>
      </w:r>
      <w:bookmarkEnd w:id="895"/>
      <w:r>
        <w:t xml:space="preserve"> </w:t>
      </w:r>
      <w:r w:rsidR="002A60C6">
        <w:t>–</w:t>
      </w:r>
      <w:r>
        <w:t xml:space="preserve"> </w:t>
      </w:r>
      <w:r w:rsidR="002A60C6">
        <w:t>Set s</w:t>
      </w:r>
      <w:r>
        <w:t>hift schedule measure argument values</w:t>
      </w:r>
      <w:r w:rsidR="002A60C6">
        <w:t xml:space="preserve"> on measures tab</w:t>
      </w:r>
    </w:p>
    <w:p w:rsidR="00312FE5" w:rsidRDefault="00312FE5">
      <w:pPr>
        <w:pStyle w:val="ListParagraph"/>
        <w:numPr>
          <w:ilvl w:val="1"/>
          <w:numId w:val="38"/>
        </w:numPr>
        <w:pPrChange w:id="896" w:author="Mottillo, Maria" w:date="2016-05-02T11:14:00Z">
          <w:pPr>
            <w:pStyle w:val="ListParagraph"/>
            <w:numPr>
              <w:ilvl w:val="1"/>
              <w:numId w:val="26"/>
            </w:numPr>
            <w:tabs>
              <w:tab w:val="num" w:pos="986"/>
            </w:tabs>
            <w:ind w:left="1080" w:hanging="360"/>
          </w:pPr>
        </w:pPrChange>
      </w:pPr>
      <w:r>
        <w:t>Save the model as “</w:t>
      </w:r>
      <w:r>
        <w:fldChar w:fldCharType="begin"/>
      </w:r>
      <w:r>
        <w:instrText xml:space="preserve"> REF _Ref362731167 \n \h </w:instrText>
      </w:r>
      <w:r>
        <w:fldChar w:fldCharType="separate"/>
      </w:r>
      <w:r w:rsidR="009E08EC">
        <w:t>Section 8 -</w:t>
      </w:r>
      <w:r>
        <w:fldChar w:fldCharType="end"/>
      </w:r>
      <w:r>
        <w:t xml:space="preserve"> </w:t>
      </w:r>
      <w:proofErr w:type="spellStart"/>
      <w:r>
        <w:t>Model.osm</w:t>
      </w:r>
      <w:proofErr w:type="spellEnd"/>
      <w:r>
        <w:t>” using “</w:t>
      </w:r>
      <w:proofErr w:type="spellStart"/>
      <w:r>
        <w:t>SaveAs</w:t>
      </w:r>
      <w:proofErr w:type="spellEnd"/>
      <w:r>
        <w:t xml:space="preserve">” under the file </w:t>
      </w:r>
      <w:r w:rsidR="00B30885">
        <w:t>menu</w:t>
      </w:r>
      <w:r>
        <w:t>.</w:t>
      </w:r>
    </w:p>
    <w:p w:rsidR="00D87E07" w:rsidRDefault="0028406F">
      <w:pPr>
        <w:pStyle w:val="ListParagraph"/>
        <w:numPr>
          <w:ilvl w:val="1"/>
          <w:numId w:val="38"/>
        </w:numPr>
        <w:pPrChange w:id="897" w:author="Mottillo, Maria" w:date="2016-05-02T11:14:00Z">
          <w:pPr>
            <w:pStyle w:val="ListParagraph"/>
            <w:numPr>
              <w:ilvl w:val="1"/>
              <w:numId w:val="26"/>
            </w:numPr>
            <w:tabs>
              <w:tab w:val="num" w:pos="986"/>
            </w:tabs>
            <w:ind w:left="1080" w:hanging="360"/>
          </w:pPr>
        </w:pPrChange>
      </w:pPr>
      <w:r>
        <w:t xml:space="preserve">Optionally rerun the simulation and look at the results </w:t>
      </w:r>
      <w:r w:rsidR="00D87E07">
        <w:t>(</w:t>
      </w:r>
      <w:r w:rsidR="002E5FAC">
        <w:fldChar w:fldCharType="begin"/>
      </w:r>
      <w:r w:rsidR="002E5FAC">
        <w:instrText xml:space="preserve"> REF _Ref386935517 \h </w:instrText>
      </w:r>
      <w:r w:rsidR="002E5FAC">
        <w:fldChar w:fldCharType="separate"/>
      </w:r>
      <w:r w:rsidR="009E08EC">
        <w:t xml:space="preserve">Figure </w:t>
      </w:r>
      <w:r w:rsidR="009E08EC">
        <w:rPr>
          <w:noProof/>
        </w:rPr>
        <w:t>8</w:t>
      </w:r>
      <w:r w:rsidR="009E08EC">
        <w:t>.</w:t>
      </w:r>
      <w:r w:rsidR="009E08EC">
        <w:rPr>
          <w:noProof/>
        </w:rPr>
        <w:t>3</w:t>
      </w:r>
      <w:r w:rsidR="002E5FAC">
        <w:fldChar w:fldCharType="end"/>
      </w:r>
      <w:r w:rsidR="002E5FAC">
        <w:t>) (</w:t>
      </w:r>
      <w:r w:rsidR="002E5FAC">
        <w:fldChar w:fldCharType="begin"/>
      </w:r>
      <w:r w:rsidR="002E5FAC">
        <w:instrText xml:space="preserve"> REF _Ref386935523 \h </w:instrText>
      </w:r>
      <w:r w:rsidR="002E5FAC">
        <w:fldChar w:fldCharType="separate"/>
      </w:r>
      <w:r w:rsidR="009E08EC">
        <w:t xml:space="preserve">Figure </w:t>
      </w:r>
      <w:r w:rsidR="009E08EC">
        <w:rPr>
          <w:noProof/>
        </w:rPr>
        <w:t>8</w:t>
      </w:r>
      <w:r w:rsidR="009E08EC">
        <w:t>.</w:t>
      </w:r>
      <w:r w:rsidR="009E08EC">
        <w:rPr>
          <w:noProof/>
        </w:rPr>
        <w:t>4</w:t>
      </w:r>
      <w:r w:rsidR="002E5FAC">
        <w:fldChar w:fldCharType="end"/>
      </w:r>
      <w:r w:rsidR="002E5FAC">
        <w:t>).</w:t>
      </w:r>
    </w:p>
    <w:p w:rsidR="00D87E07" w:rsidRDefault="00C60576" w:rsidP="00565F8A">
      <w:pPr>
        <w:keepNext/>
        <w:jc w:val="center"/>
        <w:rPr>
          <w:ins w:id="898" w:author="Mottillo, Maria" w:date="2016-05-02T13:09:00Z"/>
        </w:rPr>
      </w:pPr>
      <w:del w:id="899" w:author="Mottillo, Maria" w:date="2016-05-02T11:44:00Z">
        <w:r w:rsidDel="0037515B">
          <w:rPr>
            <w:noProof/>
            <w:lang w:val="en-CA" w:eastAsia="en-CA"/>
          </w:rPr>
          <w:lastRenderedPageBreak/>
          <w:drawing>
            <wp:inline distT="0" distB="0" distL="0" distR="0" wp14:anchorId="1D18D3EB" wp14:editId="5C869B10">
              <wp:extent cx="5065776" cy="2743200"/>
              <wp:effectExtent l="0" t="0" r="190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065776" cy="2743200"/>
                      </a:xfrm>
                      <a:prstGeom prst="rect">
                        <a:avLst/>
                      </a:prstGeom>
                    </pic:spPr>
                  </pic:pic>
                </a:graphicData>
              </a:graphic>
            </wp:inline>
          </w:drawing>
        </w:r>
      </w:del>
    </w:p>
    <w:p w:rsidR="00080AC2" w:rsidRDefault="00080AC2" w:rsidP="00565F8A">
      <w:pPr>
        <w:keepNext/>
        <w:jc w:val="center"/>
        <w:rPr>
          <w:ins w:id="900" w:author="Mottillo, Maria" w:date="2016-05-02T13:09:00Z"/>
        </w:rPr>
      </w:pPr>
      <w:ins w:id="901" w:author="Mottillo, Maria" w:date="2016-05-02T13:09:00Z">
        <w:r>
          <w:rPr>
            <w:noProof/>
            <w:lang w:val="en-CA" w:eastAsia="en-CA"/>
          </w:rPr>
          <w:drawing>
            <wp:inline distT="0" distB="0" distL="0" distR="0" wp14:anchorId="32F79399" wp14:editId="5EE625CE">
              <wp:extent cx="5246254" cy="3321623"/>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hly_overview.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44428" cy="3320467"/>
                      </a:xfrm>
                      <a:prstGeom prst="rect">
                        <a:avLst/>
                      </a:prstGeom>
                    </pic:spPr>
                  </pic:pic>
                </a:graphicData>
              </a:graphic>
            </wp:inline>
          </w:drawing>
        </w:r>
      </w:ins>
    </w:p>
    <w:p w:rsidR="00080AC2" w:rsidRDefault="00080AC2" w:rsidP="00565F8A">
      <w:pPr>
        <w:keepNext/>
        <w:jc w:val="center"/>
      </w:pPr>
    </w:p>
    <w:p w:rsidR="00D87E07" w:rsidRDefault="00D87E07" w:rsidP="00565F8A">
      <w:pPr>
        <w:pStyle w:val="Caption"/>
        <w:jc w:val="center"/>
      </w:pPr>
      <w:bookmarkStart w:id="902" w:name="_Ref386935517"/>
      <w:proofErr w:type="gramStart"/>
      <w:r>
        <w:t xml:space="preserve">Figure </w:t>
      </w:r>
      <w:fldSimple w:instr=" STYLEREF 1 \s ">
        <w:r w:rsidR="009E08EC">
          <w:rPr>
            <w:noProof/>
          </w:rPr>
          <w:t>8</w:t>
        </w:r>
      </w:fldSimple>
      <w:r w:rsidR="00454528">
        <w:t>.</w:t>
      </w:r>
      <w:proofErr w:type="gramEnd"/>
      <w:r w:rsidR="00454528">
        <w:fldChar w:fldCharType="begin"/>
      </w:r>
      <w:r w:rsidR="00454528">
        <w:instrText xml:space="preserve"> SEQ Figure \* ARABIC \s 1 </w:instrText>
      </w:r>
      <w:r w:rsidR="00454528">
        <w:fldChar w:fldCharType="separate"/>
      </w:r>
      <w:r w:rsidR="009E08EC">
        <w:rPr>
          <w:noProof/>
        </w:rPr>
        <w:t>3</w:t>
      </w:r>
      <w:r w:rsidR="00454528">
        <w:fldChar w:fldCharType="end"/>
      </w:r>
      <w:bookmarkEnd w:id="902"/>
      <w:r>
        <w:t xml:space="preserve"> - </w:t>
      </w:r>
      <w:r w:rsidR="00565F8A">
        <w:t>Simulation results with</w:t>
      </w:r>
      <w:r w:rsidRPr="00ED5996">
        <w:t xml:space="preserve"> </w:t>
      </w:r>
      <w:r>
        <w:t>shifted schedules</w:t>
      </w:r>
    </w:p>
    <w:p w:rsidR="00D87E07" w:rsidRDefault="00C60576" w:rsidP="00565F8A">
      <w:pPr>
        <w:pStyle w:val="Caption"/>
        <w:jc w:val="center"/>
        <w:rPr>
          <w:ins w:id="903" w:author="Mottillo, Maria" w:date="2016-05-02T13:09:00Z"/>
        </w:rPr>
      </w:pPr>
      <w:del w:id="904" w:author="Mottillo, Maria" w:date="2016-05-02T11:44:00Z">
        <w:r w:rsidDel="0037515B">
          <w:rPr>
            <w:noProof/>
            <w:lang w:val="en-CA" w:eastAsia="en-CA"/>
          </w:rPr>
          <w:lastRenderedPageBreak/>
          <w:drawing>
            <wp:inline distT="0" distB="0" distL="0" distR="0" wp14:anchorId="3E4525C7" wp14:editId="7DC72A3E">
              <wp:extent cx="2380891" cy="2993366"/>
              <wp:effectExtent l="19050" t="19050" r="19685" b="17145"/>
              <wp:docPr id="158" name="Picture 158"/>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r="64062" b="16586"/>
                      <a:stretch/>
                    </pic:blipFill>
                    <pic:spPr bwMode="auto">
                      <a:xfrm>
                        <a:off x="0" y="0"/>
                        <a:ext cx="2382441" cy="2995315"/>
                      </a:xfrm>
                      <a:prstGeom prst="rect">
                        <a:avLst/>
                      </a:prstGeom>
                      <a:ln w="3175">
                        <a:solidFill>
                          <a:schemeClr val="bg1"/>
                        </a:solidFill>
                      </a:ln>
                      <a:extLst>
                        <a:ext uri="{53640926-AAD7-44D8-BBD7-CCE9431645EC}">
                          <a14:shadowObscured xmlns:a14="http://schemas.microsoft.com/office/drawing/2010/main"/>
                        </a:ext>
                      </a:extLst>
                    </pic:spPr>
                  </pic:pic>
                </a:graphicData>
              </a:graphic>
            </wp:inline>
          </w:drawing>
        </w:r>
        <w:r w:rsidDel="0037515B">
          <w:rPr>
            <w:noProof/>
            <w:lang w:val="en-CA" w:eastAsia="en-CA"/>
          </w:rPr>
          <w:drawing>
            <wp:inline distT="0" distB="0" distL="0" distR="0" wp14:anchorId="5CAC7C64" wp14:editId="602CE982">
              <wp:extent cx="1828800" cy="2346385"/>
              <wp:effectExtent l="0" t="0" r="0" b="0"/>
              <wp:docPr id="159" name="Picture 159"/>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4687" t="12500" r="67709" b="22116"/>
                      <a:stretch/>
                    </pic:blipFill>
                    <pic:spPr bwMode="auto">
                      <a:xfrm>
                        <a:off x="0" y="0"/>
                        <a:ext cx="1829990" cy="2347912"/>
                      </a:xfrm>
                      <a:prstGeom prst="rect">
                        <a:avLst/>
                      </a:prstGeom>
                      <a:ln>
                        <a:noFill/>
                      </a:ln>
                      <a:extLst>
                        <a:ext uri="{53640926-AAD7-44D8-BBD7-CCE9431645EC}">
                          <a14:shadowObscured xmlns:a14="http://schemas.microsoft.com/office/drawing/2010/main"/>
                        </a:ext>
                      </a:extLst>
                    </pic:spPr>
                  </pic:pic>
                </a:graphicData>
              </a:graphic>
            </wp:inline>
          </w:drawing>
        </w:r>
        <w:r w:rsidDel="0037515B">
          <w:rPr>
            <w:noProof/>
            <w:lang w:val="en-CA" w:eastAsia="en-CA"/>
          </w:rPr>
          <w:drawing>
            <wp:inline distT="0" distB="0" distL="0" distR="0" wp14:anchorId="3607109F" wp14:editId="481568EC">
              <wp:extent cx="1811547" cy="2122098"/>
              <wp:effectExtent l="0" t="0" r="0" b="0"/>
              <wp:docPr id="256" name="Picture 256"/>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l="4949" t="23559" r="67708" b="17308"/>
                      <a:stretch/>
                    </pic:blipFill>
                    <pic:spPr bwMode="auto">
                      <a:xfrm>
                        <a:off x="0" y="0"/>
                        <a:ext cx="1812726" cy="2123479"/>
                      </a:xfrm>
                      <a:prstGeom prst="rect">
                        <a:avLst/>
                      </a:prstGeom>
                      <a:ln>
                        <a:noFill/>
                      </a:ln>
                      <a:extLst>
                        <a:ext uri="{53640926-AAD7-44D8-BBD7-CCE9431645EC}">
                          <a14:shadowObscured xmlns:a14="http://schemas.microsoft.com/office/drawing/2010/main"/>
                        </a:ext>
                      </a:extLst>
                    </pic:spPr>
                  </pic:pic>
                </a:graphicData>
              </a:graphic>
            </wp:inline>
          </w:drawing>
        </w:r>
      </w:del>
    </w:p>
    <w:p w:rsidR="00080AC2" w:rsidRDefault="00080AC2">
      <w:pPr>
        <w:rPr>
          <w:ins w:id="905" w:author="Mottillo, Maria" w:date="2016-05-02T13:09:00Z"/>
        </w:rPr>
        <w:pPrChange w:id="906" w:author="Mottillo, Maria" w:date="2016-05-02T13:09:00Z">
          <w:pPr>
            <w:pStyle w:val="Caption"/>
            <w:jc w:val="center"/>
          </w:pPr>
        </w:pPrChange>
      </w:pPr>
      <w:ins w:id="907" w:author="Mottillo, Maria" w:date="2016-05-02T13:09:00Z">
        <w:r>
          <w:rPr>
            <w:noProof/>
            <w:lang w:val="en-CA" w:eastAsia="en-CA"/>
          </w:rPr>
          <w:drawing>
            <wp:inline distT="0" distB="0" distL="0" distR="0" wp14:anchorId="7866F24F" wp14:editId="206AB2F8">
              <wp:extent cx="3953601" cy="1634837"/>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shifted.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952224" cy="1634268"/>
                      </a:xfrm>
                      <a:prstGeom prst="rect">
                        <a:avLst/>
                      </a:prstGeom>
                    </pic:spPr>
                  </pic:pic>
                </a:graphicData>
              </a:graphic>
            </wp:inline>
          </w:drawing>
        </w:r>
      </w:ins>
    </w:p>
    <w:p w:rsidR="00080AC2" w:rsidRPr="00080AC2" w:rsidRDefault="00080AC2">
      <w:pPr>
        <w:pPrChange w:id="908" w:author="Mottillo, Maria" w:date="2016-05-02T13:09:00Z">
          <w:pPr>
            <w:pStyle w:val="Caption"/>
            <w:jc w:val="center"/>
          </w:pPr>
        </w:pPrChange>
      </w:pPr>
      <w:ins w:id="909" w:author="Mottillo, Maria" w:date="2016-05-02T13:09:00Z">
        <w:r>
          <w:rPr>
            <w:noProof/>
            <w:lang w:val="en-CA" w:eastAsia="en-CA"/>
          </w:rPr>
          <w:drawing>
            <wp:inline distT="0" distB="0" distL="0" distR="0" wp14:anchorId="386087B8" wp14:editId="6A437D73">
              <wp:extent cx="2835564" cy="1744963"/>
              <wp:effectExtent l="0" t="0" r="317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ce-breakdown.PNG"/>
                      <pic:cNvPicPr/>
                    </pic:nvPicPr>
                    <pic:blipFill>
                      <a:blip r:embed="rId118">
                        <a:extLst>
                          <a:ext uri="{28A0092B-C50C-407E-A947-70E740481C1C}">
                            <a14:useLocalDpi xmlns:a14="http://schemas.microsoft.com/office/drawing/2010/main" val="0"/>
                          </a:ext>
                        </a:extLst>
                      </a:blip>
                      <a:stretch>
                        <a:fillRect/>
                      </a:stretch>
                    </pic:blipFill>
                    <pic:spPr>
                      <a:xfrm>
                        <a:off x="0" y="0"/>
                        <a:ext cx="2833349" cy="1743600"/>
                      </a:xfrm>
                      <a:prstGeom prst="rect">
                        <a:avLst/>
                      </a:prstGeom>
                    </pic:spPr>
                  </pic:pic>
                </a:graphicData>
              </a:graphic>
            </wp:inline>
          </w:drawing>
        </w:r>
      </w:ins>
    </w:p>
    <w:p w:rsidR="00D87E07" w:rsidRDefault="00D87E07" w:rsidP="00565F8A">
      <w:pPr>
        <w:pStyle w:val="Caption"/>
        <w:jc w:val="center"/>
        <w:rPr>
          <w:ins w:id="910" w:author="Mottillo, Maria" w:date="2016-05-02T11:45:00Z"/>
        </w:rPr>
      </w:pPr>
      <w:bookmarkStart w:id="911" w:name="_Ref386935523"/>
      <w:proofErr w:type="gramStart"/>
      <w:r>
        <w:t xml:space="preserve">Figure </w:t>
      </w:r>
      <w:fldSimple w:instr=" STYLEREF 1 \s ">
        <w:r w:rsidR="009E08EC">
          <w:rPr>
            <w:noProof/>
          </w:rPr>
          <w:t>8</w:t>
        </w:r>
      </w:fldSimple>
      <w:r w:rsidR="00454528">
        <w:t>.</w:t>
      </w:r>
      <w:proofErr w:type="gramEnd"/>
      <w:r w:rsidR="00454528">
        <w:fldChar w:fldCharType="begin"/>
      </w:r>
      <w:r w:rsidR="00454528">
        <w:instrText xml:space="preserve"> SEQ Figure \* ARABIC \s 1 </w:instrText>
      </w:r>
      <w:r w:rsidR="00454528">
        <w:fldChar w:fldCharType="separate"/>
      </w:r>
      <w:r w:rsidR="009E08EC">
        <w:rPr>
          <w:noProof/>
        </w:rPr>
        <w:t>4</w:t>
      </w:r>
      <w:r w:rsidR="00454528">
        <w:fldChar w:fldCharType="end"/>
      </w:r>
      <w:bookmarkEnd w:id="911"/>
      <w:r>
        <w:t xml:space="preserve"> - </w:t>
      </w:r>
      <w:r w:rsidR="00565F8A">
        <w:t>Annual summary results with</w:t>
      </w:r>
      <w:r w:rsidRPr="0011042D">
        <w:t xml:space="preserve"> </w:t>
      </w:r>
      <w:r>
        <w:t>shifted schedules</w:t>
      </w:r>
      <w:r w:rsidR="006D6C85">
        <w:t xml:space="preserve"> (EUI 92.</w:t>
      </w:r>
      <w:ins w:id="912" w:author="Mottillo, Maria" w:date="2016-05-02T13:08:00Z">
        <w:r w:rsidR="00AD2AF5">
          <w:t>96</w:t>
        </w:r>
      </w:ins>
      <w:del w:id="913" w:author="Mottillo, Maria" w:date="2016-05-02T13:08:00Z">
        <w:r w:rsidR="006D6C85" w:rsidDel="00AD2AF5">
          <w:delText>31</w:delText>
        </w:r>
      </w:del>
      <w:r w:rsidR="006D6C85">
        <w:t xml:space="preserve"> </w:t>
      </w:r>
      <w:proofErr w:type="spellStart"/>
      <w:r w:rsidR="006D6C85">
        <w:t>kBtu</w:t>
      </w:r>
      <w:proofErr w:type="spellEnd"/>
      <w:r w:rsidR="006D6C85">
        <w:t>/ft2)</w:t>
      </w:r>
    </w:p>
    <w:p w:rsidR="0037515B" w:rsidRDefault="0037515B">
      <w:pPr>
        <w:rPr>
          <w:ins w:id="914" w:author="Mottillo, Maria" w:date="2016-05-02T11:45:00Z"/>
        </w:rPr>
        <w:pPrChange w:id="915" w:author="Mottillo, Maria" w:date="2016-05-02T11:45:00Z">
          <w:pPr>
            <w:pStyle w:val="Caption"/>
            <w:jc w:val="center"/>
          </w:pPr>
        </w:pPrChange>
      </w:pPr>
    </w:p>
    <w:p w:rsidR="0037515B" w:rsidRPr="0037515B" w:rsidDel="00F95B3C" w:rsidRDefault="0037515B">
      <w:pPr>
        <w:rPr>
          <w:del w:id="916" w:author="Mottillo, Maria" w:date="2016-05-02T13:45:00Z"/>
        </w:rPr>
        <w:pPrChange w:id="917" w:author="Mottillo, Maria" w:date="2016-05-02T11:45:00Z">
          <w:pPr>
            <w:pStyle w:val="Caption"/>
            <w:jc w:val="center"/>
          </w:pPr>
        </w:pPrChange>
      </w:pPr>
    </w:p>
    <w:p w:rsidR="00284526" w:rsidRPr="008F7394" w:rsidRDefault="00284526" w:rsidP="00284526">
      <w:pPr>
        <w:pStyle w:val="Heading1"/>
        <w:tabs>
          <w:tab w:val="left" w:pos="360"/>
          <w:tab w:val="left" w:pos="720"/>
          <w:tab w:val="left" w:pos="1080"/>
        </w:tabs>
      </w:pPr>
      <w:bookmarkStart w:id="918" w:name="_Ref387043394"/>
      <w:bookmarkStart w:id="919" w:name="_Ref387043582"/>
      <w:bookmarkStart w:id="920" w:name="_Toc387046122"/>
      <w:r>
        <w:t>Add Service Hot Water to the Model</w:t>
      </w:r>
      <w:bookmarkEnd w:id="918"/>
      <w:bookmarkEnd w:id="919"/>
      <w:bookmarkEnd w:id="920"/>
      <w:r>
        <w:br/>
      </w:r>
    </w:p>
    <w:bookmarkEnd w:id="721"/>
    <w:p w:rsidR="00244D47" w:rsidRDefault="00244D47" w:rsidP="00284526">
      <w:pPr>
        <w:pStyle w:val="ListParagraph"/>
        <w:numPr>
          <w:ilvl w:val="1"/>
          <w:numId w:val="29"/>
        </w:numPr>
      </w:pPr>
      <w:r>
        <w:t>Save the model as “</w:t>
      </w:r>
      <w:r w:rsidR="00661B51">
        <w:fldChar w:fldCharType="begin"/>
      </w:r>
      <w:r w:rsidR="00661B51">
        <w:instrText xml:space="preserve"> REF _Ref387043394 \r \h </w:instrText>
      </w:r>
      <w:r w:rsidR="00661B51">
        <w:fldChar w:fldCharType="separate"/>
      </w:r>
      <w:r w:rsidR="009E08EC">
        <w:t>Section 9 -</w:t>
      </w:r>
      <w:r w:rsidR="00661B51">
        <w:fldChar w:fldCharType="end"/>
      </w:r>
      <w:r w:rsidR="00661B51">
        <w:t xml:space="preserve"> </w:t>
      </w:r>
      <w:proofErr w:type="spellStart"/>
      <w:r>
        <w:t>Model.osm</w:t>
      </w:r>
      <w:proofErr w:type="spellEnd"/>
      <w:r>
        <w:t>” using “</w:t>
      </w:r>
      <w:proofErr w:type="spellStart"/>
      <w:r>
        <w:t>SaveAs</w:t>
      </w:r>
      <w:proofErr w:type="spellEnd"/>
      <w:r>
        <w:t>” under the file pane.</w:t>
      </w:r>
    </w:p>
    <w:p w:rsidR="00A672DA" w:rsidRDefault="00A672DA" w:rsidP="00284526">
      <w:pPr>
        <w:pStyle w:val="ListParagraph"/>
        <w:numPr>
          <w:ilvl w:val="1"/>
          <w:numId w:val="29"/>
        </w:numPr>
      </w:pPr>
      <w:r>
        <w:t>Add Water Use Connections.</w:t>
      </w:r>
    </w:p>
    <w:p w:rsidR="00A672DA" w:rsidRDefault="00A672DA" w:rsidP="00284526">
      <w:pPr>
        <w:pStyle w:val="ListParagraph"/>
        <w:numPr>
          <w:ilvl w:val="2"/>
          <w:numId w:val="29"/>
        </w:numPr>
      </w:pPr>
      <w:r>
        <w:lastRenderedPageBreak/>
        <w:t>Switch to the HVAC Systems tab.</w:t>
      </w:r>
    </w:p>
    <w:p w:rsidR="00A672DA" w:rsidRDefault="00A672DA" w:rsidP="00284526">
      <w:pPr>
        <w:pStyle w:val="ListParagraph"/>
        <w:numPr>
          <w:ilvl w:val="2"/>
          <w:numId w:val="29"/>
        </w:numPr>
      </w:pPr>
      <w:r>
        <w:t xml:space="preserve">Use the pull-down at the right of the body to view the “Service </w:t>
      </w:r>
      <w:ins w:id="921" w:author="Mottillo, Maria" w:date="2016-05-02T11:49:00Z">
        <w:r w:rsidR="00FF7553">
          <w:t xml:space="preserve">Hot </w:t>
        </w:r>
      </w:ins>
      <w:r>
        <w:t>Water” diagram.</w:t>
      </w:r>
    </w:p>
    <w:p w:rsidR="00A672DA" w:rsidRDefault="00A672DA" w:rsidP="00284526">
      <w:pPr>
        <w:pStyle w:val="ListParagraph"/>
        <w:numPr>
          <w:ilvl w:val="2"/>
          <w:numId w:val="29"/>
        </w:numPr>
      </w:pPr>
      <w:r>
        <w:t>Scroll to the bottom of the “Library” and click to expand the “Water Use Connections” category.</w:t>
      </w:r>
    </w:p>
    <w:p w:rsidR="00A672DA" w:rsidRDefault="00A672DA" w:rsidP="00284526">
      <w:pPr>
        <w:pStyle w:val="ListParagraph"/>
        <w:numPr>
          <w:ilvl w:val="2"/>
          <w:numId w:val="29"/>
        </w:numPr>
      </w:pPr>
      <w:r>
        <w:t>Drag the water use connections object to the drop zone in the diagram</w:t>
      </w:r>
      <w:r w:rsidR="00666306">
        <w:t xml:space="preserve"> (</w:t>
      </w:r>
      <w:r w:rsidR="00666306">
        <w:fldChar w:fldCharType="begin"/>
      </w:r>
      <w:r w:rsidR="00666306">
        <w:instrText xml:space="preserve"> REF _Ref387008604 \h </w:instrText>
      </w:r>
      <w:r w:rsidR="00666306">
        <w:fldChar w:fldCharType="separate"/>
      </w:r>
      <w:r w:rsidR="009E08EC">
        <w:t xml:space="preserve">Figure </w:t>
      </w:r>
      <w:r w:rsidR="009E08EC">
        <w:rPr>
          <w:noProof/>
        </w:rPr>
        <w:t>9</w:t>
      </w:r>
      <w:r w:rsidR="009E08EC">
        <w:t>.</w:t>
      </w:r>
      <w:r w:rsidR="009E08EC">
        <w:rPr>
          <w:noProof/>
        </w:rPr>
        <w:t>1</w:t>
      </w:r>
      <w:r w:rsidR="00666306">
        <w:fldChar w:fldCharType="end"/>
      </w:r>
      <w:r w:rsidR="00666306">
        <w:t>)</w:t>
      </w:r>
      <w:r>
        <w:t>.</w:t>
      </w:r>
    </w:p>
    <w:p w:rsidR="00A672DA" w:rsidRDefault="00A672DA" w:rsidP="00284526">
      <w:pPr>
        <w:pStyle w:val="ListParagraph"/>
        <w:numPr>
          <w:ilvl w:val="2"/>
          <w:numId w:val="29"/>
        </w:numPr>
      </w:pPr>
      <w:r>
        <w:t>Repeat the last step to add a second water use connection object into the diagram.</w:t>
      </w:r>
    </w:p>
    <w:p w:rsidR="003732DA" w:rsidRDefault="00666306" w:rsidP="00565F8A">
      <w:pPr>
        <w:keepNext/>
        <w:jc w:val="center"/>
      </w:pPr>
      <w:r>
        <w:rPr>
          <w:noProof/>
          <w:lang w:val="en-CA" w:eastAsia="en-CA"/>
        </w:rPr>
        <w:drawing>
          <wp:inline distT="0" distB="0" distL="0" distR="0" wp14:anchorId="560C629E" wp14:editId="34301F4A">
            <wp:extent cx="4873752" cy="27432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873752" cy="2743200"/>
                    </a:xfrm>
                    <a:prstGeom prst="rect">
                      <a:avLst/>
                    </a:prstGeom>
                  </pic:spPr>
                </pic:pic>
              </a:graphicData>
            </a:graphic>
          </wp:inline>
        </w:drawing>
      </w:r>
    </w:p>
    <w:p w:rsidR="008773CF" w:rsidRDefault="003732DA" w:rsidP="00565F8A">
      <w:pPr>
        <w:pStyle w:val="Caption"/>
        <w:jc w:val="center"/>
      </w:pPr>
      <w:bookmarkStart w:id="922" w:name="_Ref387008604"/>
      <w:proofErr w:type="gramStart"/>
      <w:r>
        <w:t xml:space="preserve">Figure </w:t>
      </w:r>
      <w:fldSimple w:instr=" STYLEREF 1 \s ">
        <w:r w:rsidR="009E08EC">
          <w:rPr>
            <w:noProof/>
          </w:rPr>
          <w:t>9</w:t>
        </w:r>
      </w:fldSimple>
      <w:r w:rsidR="00454528">
        <w:t>.</w:t>
      </w:r>
      <w:proofErr w:type="gramEnd"/>
      <w:r w:rsidR="00454528">
        <w:fldChar w:fldCharType="begin"/>
      </w:r>
      <w:r w:rsidR="00454528">
        <w:instrText xml:space="preserve"> SEQ Figure \* ARABIC \s 1 </w:instrText>
      </w:r>
      <w:r w:rsidR="00454528">
        <w:fldChar w:fldCharType="separate"/>
      </w:r>
      <w:r w:rsidR="009E08EC">
        <w:rPr>
          <w:noProof/>
        </w:rPr>
        <w:t>1</w:t>
      </w:r>
      <w:r w:rsidR="00454528">
        <w:fldChar w:fldCharType="end"/>
      </w:r>
      <w:bookmarkEnd w:id="922"/>
      <w:r>
        <w:t xml:space="preserve">- </w:t>
      </w:r>
      <w:r w:rsidRPr="00AE7E0E">
        <w:t>Service water diagram with water use connections</w:t>
      </w:r>
      <w:r w:rsidR="00157EE8">
        <w:br/>
      </w:r>
    </w:p>
    <w:p w:rsidR="00A672DA" w:rsidRDefault="00A672DA" w:rsidP="00284526">
      <w:pPr>
        <w:pStyle w:val="ListParagraph"/>
        <w:numPr>
          <w:ilvl w:val="1"/>
          <w:numId w:val="29"/>
        </w:numPr>
      </w:pPr>
      <w:r>
        <w:t>Add Water Use Equipment Object.</w:t>
      </w:r>
    </w:p>
    <w:p w:rsidR="00A672DA" w:rsidRDefault="00A672DA" w:rsidP="00284526">
      <w:pPr>
        <w:pStyle w:val="ListParagraph"/>
        <w:numPr>
          <w:ilvl w:val="2"/>
          <w:numId w:val="29"/>
        </w:numPr>
      </w:pPr>
      <w:r>
        <w:t>Click the top water use connection obje</w:t>
      </w:r>
      <w:r w:rsidR="00FF4030">
        <w:t>ct to jump into a detailed view.</w:t>
      </w:r>
    </w:p>
    <w:p w:rsidR="00A672DA" w:rsidRDefault="00A672DA" w:rsidP="00284526">
      <w:pPr>
        <w:pStyle w:val="ListParagraph"/>
        <w:numPr>
          <w:ilvl w:val="2"/>
          <w:numId w:val="29"/>
        </w:numPr>
      </w:pPr>
      <w:r>
        <w:t>Expand the “Water Use Equipment” category in the “Library”.</w:t>
      </w:r>
    </w:p>
    <w:p w:rsidR="00A672DA" w:rsidRDefault="00A672DA" w:rsidP="00284526">
      <w:pPr>
        <w:pStyle w:val="ListParagraph"/>
        <w:numPr>
          <w:ilvl w:val="2"/>
          <w:numId w:val="29"/>
        </w:numPr>
      </w:pPr>
      <w:r>
        <w:t>Drag the sink object to the drop zone on the water use connection diagram.</w:t>
      </w:r>
    </w:p>
    <w:p w:rsidR="00A672DA" w:rsidRDefault="00A672DA" w:rsidP="00284526">
      <w:pPr>
        <w:pStyle w:val="ListParagraph"/>
        <w:numPr>
          <w:ilvl w:val="2"/>
          <w:numId w:val="29"/>
        </w:numPr>
      </w:pPr>
      <w:r>
        <w:t>Repeat the last step to add a second water use equipment object into the diagram.</w:t>
      </w:r>
    </w:p>
    <w:p w:rsidR="00A672DA" w:rsidRDefault="00A672DA" w:rsidP="00284526">
      <w:pPr>
        <w:pStyle w:val="ListParagraph"/>
        <w:numPr>
          <w:ilvl w:val="2"/>
          <w:numId w:val="29"/>
        </w:numPr>
      </w:pPr>
      <w:r>
        <w:t xml:space="preserve">Select the top water use equipment object to inspect it in the </w:t>
      </w:r>
      <w:r w:rsidR="00F37558">
        <w:t>right</w:t>
      </w:r>
      <w:r>
        <w:t xml:space="preserve"> tab.</w:t>
      </w:r>
    </w:p>
    <w:p w:rsidR="00A672DA" w:rsidRDefault="00A672DA" w:rsidP="00284526">
      <w:pPr>
        <w:pStyle w:val="ListParagraph"/>
        <w:numPr>
          <w:ilvl w:val="2"/>
          <w:numId w:val="29"/>
        </w:numPr>
      </w:pPr>
      <w:r>
        <w:t>Edit the attributes of the water use equipment object.</w:t>
      </w:r>
    </w:p>
    <w:p w:rsidR="00A672DA" w:rsidRDefault="00A672DA" w:rsidP="00284526">
      <w:pPr>
        <w:pStyle w:val="ListParagraph"/>
        <w:numPr>
          <w:ilvl w:val="3"/>
          <w:numId w:val="29"/>
        </w:numPr>
      </w:pPr>
      <w:r>
        <w:t>Rename the object to “Guest Shower 1”</w:t>
      </w:r>
      <w:r>
        <w:tab/>
        <w:t>.</w:t>
      </w:r>
    </w:p>
    <w:p w:rsidR="00A672DA" w:rsidRDefault="00A672DA" w:rsidP="00284526">
      <w:pPr>
        <w:pStyle w:val="ListParagraph"/>
        <w:numPr>
          <w:ilvl w:val="3"/>
          <w:numId w:val="29"/>
        </w:numPr>
      </w:pPr>
      <w:r>
        <w:t xml:space="preserve"> Associate this object with “Space 101”.</w:t>
      </w:r>
    </w:p>
    <w:p w:rsidR="00A42676" w:rsidRDefault="00D53EB4" w:rsidP="00284526">
      <w:pPr>
        <w:pStyle w:val="ListParagraph"/>
        <w:numPr>
          <w:ilvl w:val="3"/>
          <w:numId w:val="29"/>
        </w:numPr>
      </w:pPr>
      <w:r>
        <w:t>Use the “</w:t>
      </w:r>
      <w:proofErr w:type="spellStart"/>
      <w:r>
        <w:t>LargeHotel</w:t>
      </w:r>
      <w:proofErr w:type="spellEnd"/>
      <w:r>
        <w:t xml:space="preserve"> </w:t>
      </w:r>
      <w:r w:rsidR="00A672DA">
        <w:t>Guestroom</w:t>
      </w:r>
      <w:r>
        <w:t xml:space="preserve"> </w:t>
      </w:r>
      <w:r w:rsidR="00A672DA">
        <w:t>Equip” schedule as the “Flow rate Fraction” schedule</w:t>
      </w:r>
      <w:r w:rsidR="00925195">
        <w:t xml:space="preserve"> (</w:t>
      </w:r>
      <w:r w:rsidR="00925195">
        <w:fldChar w:fldCharType="begin"/>
      </w:r>
      <w:r w:rsidR="00925195">
        <w:instrText xml:space="preserve"> REF _Ref387009344 \h </w:instrText>
      </w:r>
      <w:r w:rsidR="00925195">
        <w:fldChar w:fldCharType="separate"/>
      </w:r>
      <w:r w:rsidR="009E08EC">
        <w:t xml:space="preserve">Figure </w:t>
      </w:r>
      <w:r w:rsidR="009E08EC">
        <w:rPr>
          <w:noProof/>
        </w:rPr>
        <w:t>9</w:t>
      </w:r>
      <w:r w:rsidR="009E08EC">
        <w:t>.</w:t>
      </w:r>
      <w:r w:rsidR="009E08EC">
        <w:rPr>
          <w:noProof/>
        </w:rPr>
        <w:t>2</w:t>
      </w:r>
      <w:r w:rsidR="00925195">
        <w:fldChar w:fldCharType="end"/>
      </w:r>
      <w:r w:rsidR="00925195">
        <w:t>)</w:t>
      </w:r>
      <w:r w:rsidR="00A672DA">
        <w:t>.</w:t>
      </w:r>
      <w:r w:rsidR="00A42676">
        <w:t xml:space="preserve"> </w:t>
      </w:r>
    </w:p>
    <w:p w:rsidR="00A672DA" w:rsidRDefault="00A672DA" w:rsidP="00284526">
      <w:pPr>
        <w:pStyle w:val="ListParagraph"/>
        <w:numPr>
          <w:ilvl w:val="2"/>
          <w:numId w:val="29"/>
        </w:numPr>
      </w:pPr>
      <w:r>
        <w:t>Repeat with the second object on this connection, but name it “Guest Shower 2” and associate it with “Space 102”.</w:t>
      </w:r>
    </w:p>
    <w:p w:rsidR="00A672DA" w:rsidRDefault="00A672DA" w:rsidP="00565F8A">
      <w:pPr>
        <w:jc w:val="center"/>
      </w:pPr>
      <w:r>
        <w:rPr>
          <w:noProof/>
          <w:lang w:val="en-CA" w:eastAsia="en-CA"/>
        </w:rPr>
        <mc:AlternateContent>
          <mc:Choice Requires="wps">
            <w:drawing>
              <wp:inline distT="0" distB="0" distL="0" distR="0" wp14:anchorId="669B494D" wp14:editId="6E580A4D">
                <wp:extent cx="5041265" cy="661035"/>
                <wp:effectExtent l="9525" t="8255" r="16510" b="26035"/>
                <wp:docPr id="7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265" cy="66103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A672DA">
                            <w:r w:rsidRPr="00BE5979">
                              <w:t>Tip</w:t>
                            </w:r>
                            <w:r>
                              <w:t>:</w:t>
                            </w:r>
                            <w:r w:rsidRPr="00BE5979">
                              <w:t xml:space="preserve"> </w:t>
                            </w:r>
                            <w:r>
                              <w:t>Associating water use equipment objects with a space is optional. If you don’t assign a space then heat gain from the equipment won’t be included in the simulation. But the energy used to heat the water is still part of the simulation.</w:t>
                            </w:r>
                          </w:p>
                          <w:p w:rsidR="00204899" w:rsidRPr="006B0796" w:rsidRDefault="00204899" w:rsidP="00A672DA"/>
                          <w:p w:rsidR="00204899" w:rsidRPr="006B0796" w:rsidRDefault="00204899" w:rsidP="00A672DA">
                            <w:pPr>
                              <w:rPr>
                                <w:i/>
                                <w:color w:val="943634" w:themeColor="accent2" w:themeShade="BF"/>
                              </w:rPr>
                            </w:pPr>
                          </w:p>
                          <w:p w:rsidR="00204899" w:rsidRPr="006B0796" w:rsidRDefault="00204899" w:rsidP="00A672DA">
                            <w:pPr>
                              <w:rPr>
                                <w:i/>
                                <w:color w:val="943634" w:themeColor="accent2" w:themeShade="BF"/>
                              </w:rPr>
                            </w:pPr>
                          </w:p>
                          <w:p w:rsidR="00204899" w:rsidRPr="006B0796" w:rsidRDefault="00204899" w:rsidP="00A672DA">
                            <w:pPr>
                              <w:rPr>
                                <w:i/>
                                <w:color w:val="943634" w:themeColor="accent2" w:themeShade="BF"/>
                              </w:rPr>
                            </w:pPr>
                          </w:p>
                          <w:p w:rsidR="00204899" w:rsidRPr="006B0796" w:rsidRDefault="00204899" w:rsidP="00A672DA"/>
                          <w:p w:rsidR="00204899" w:rsidRPr="00BE5979" w:rsidRDefault="00204899" w:rsidP="00A672DA"/>
                        </w:txbxContent>
                      </wps:txbx>
                      <wps:bodyPr rot="0" vert="horz" wrap="square" lIns="91440" tIns="45720" rIns="91440" bIns="45720" anchor="t" anchorCtr="0" upright="1">
                        <a:noAutofit/>
                      </wps:bodyPr>
                    </wps:wsp>
                  </a:graphicData>
                </a:graphic>
              </wp:inline>
            </w:drawing>
          </mc:Choice>
          <mc:Fallback>
            <w:pict>
              <v:shape id="Text Box 10" o:spid="_x0000_s1073" type="#_x0000_t202" style="width:396.95pt;height:5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" fillcolor="#d6e3bc [1302]" strokecolor="#c2d69b [1942]" strokeweight="1pt">
                <v:fill color2="#d6e3bc" focus="100%" type="gradient"/>
                <v:shadow on="t" color="#4e6128 [1606]" opacity=".5" offset="1pt"/>
                <v:textbox>
                  <w:txbxContent>
                    <w:p w:rsidR="00204899" w:rsidRPr="006B0796" w:rsidRDefault="00204899" w:rsidP="00A672DA">
                      <w:r w:rsidRPr="00BE5979">
                        <w:t>Tip</w:t>
                      </w:r>
                      <w:r>
                        <w:t>:</w:t>
                      </w:r>
                      <w:r w:rsidRPr="00BE5979">
                        <w:t xml:space="preserve"> </w:t>
                      </w:r>
                      <w:r>
                        <w:t>Associating water use equipment objects with a space is optional. If you don’t assign a space then heat gain from the equipment won’t be included in the simulation. But the energy used to heat the water is still part of the simulation.</w:t>
                      </w:r>
                    </w:p>
                    <w:p w:rsidR="00204899" w:rsidRPr="006B0796" w:rsidRDefault="00204899" w:rsidP="00A672DA"/>
                    <w:p w:rsidR="00204899" w:rsidRPr="006B0796" w:rsidRDefault="00204899" w:rsidP="00A672DA">
                      <w:pPr>
                        <w:rPr>
                          <w:i/>
                          <w:color w:val="943634" w:themeColor="accent2" w:themeShade="BF"/>
                        </w:rPr>
                      </w:pPr>
                    </w:p>
                    <w:p w:rsidR="00204899" w:rsidRPr="006B0796" w:rsidRDefault="00204899" w:rsidP="00A672DA">
                      <w:pPr>
                        <w:rPr>
                          <w:i/>
                          <w:color w:val="943634" w:themeColor="accent2" w:themeShade="BF"/>
                        </w:rPr>
                      </w:pPr>
                    </w:p>
                    <w:p w:rsidR="00204899" w:rsidRPr="006B0796" w:rsidRDefault="00204899" w:rsidP="00A672DA">
                      <w:pPr>
                        <w:rPr>
                          <w:i/>
                          <w:color w:val="943634" w:themeColor="accent2" w:themeShade="BF"/>
                        </w:rPr>
                      </w:pPr>
                    </w:p>
                    <w:p w:rsidR="00204899" w:rsidRPr="006B0796" w:rsidRDefault="00204899" w:rsidP="00A672DA"/>
                    <w:p w:rsidR="00204899" w:rsidRPr="00BE5979" w:rsidRDefault="00204899" w:rsidP="00A672DA"/>
                  </w:txbxContent>
                </v:textbox>
                <w10:anchorlock/>
              </v:shape>
            </w:pict>
          </mc:Fallback>
        </mc:AlternateContent>
      </w:r>
    </w:p>
    <w:p w:rsidR="00A672DA" w:rsidRDefault="00A672DA" w:rsidP="00284526">
      <w:pPr>
        <w:pStyle w:val="ListParagraph"/>
        <w:numPr>
          <w:ilvl w:val="2"/>
          <w:numId w:val="29"/>
        </w:numPr>
      </w:pPr>
      <w:r>
        <w:t>Click the water main or sewer objects at the right and left to jump back to the main service water diagram.</w:t>
      </w:r>
    </w:p>
    <w:p w:rsidR="00A672DA" w:rsidRDefault="00A672DA" w:rsidP="00284526">
      <w:pPr>
        <w:pStyle w:val="ListParagraph"/>
        <w:numPr>
          <w:ilvl w:val="2"/>
          <w:numId w:val="29"/>
        </w:numPr>
      </w:pPr>
      <w:r>
        <w:t xml:space="preserve">Repeat the process on the second “Service Water Connection” object. This time rename the two water use equipment objects “Guest Shower 3” and “Guest Shower 4” and associate them with </w:t>
      </w:r>
      <w:r>
        <w:lastRenderedPageBreak/>
        <w:t>“Space 201” and “Space 202”</w:t>
      </w:r>
      <w:ins w:id="923" w:author="Mottillo, Maria" w:date="2016-05-02T11:53:00Z">
        <w:r w:rsidR="00E64517">
          <w:t>, respectively</w:t>
        </w:r>
      </w:ins>
      <w:r>
        <w:t>.</w:t>
      </w:r>
      <w:r w:rsidR="00607679">
        <w:br/>
      </w:r>
    </w:p>
    <w:p w:rsidR="00607679" w:rsidRDefault="00925195" w:rsidP="00565F8A">
      <w:pPr>
        <w:keepNext/>
        <w:jc w:val="center"/>
      </w:pPr>
      <w:r>
        <w:rPr>
          <w:noProof/>
          <w:lang w:val="en-CA" w:eastAsia="en-CA"/>
        </w:rPr>
        <w:drawing>
          <wp:inline distT="0" distB="0" distL="0" distR="0" wp14:anchorId="17E38858" wp14:editId="0EF260F4">
            <wp:extent cx="4873752" cy="27432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873752" cy="2743200"/>
                    </a:xfrm>
                    <a:prstGeom prst="rect">
                      <a:avLst/>
                    </a:prstGeom>
                  </pic:spPr>
                </pic:pic>
              </a:graphicData>
            </a:graphic>
          </wp:inline>
        </w:drawing>
      </w:r>
    </w:p>
    <w:p w:rsidR="00A672DA" w:rsidRDefault="00607679" w:rsidP="00565F8A">
      <w:pPr>
        <w:pStyle w:val="Caption"/>
        <w:jc w:val="center"/>
      </w:pPr>
      <w:bookmarkStart w:id="924" w:name="_Ref387009344"/>
      <w:proofErr w:type="gramStart"/>
      <w:r>
        <w:t xml:space="preserve">Figure </w:t>
      </w:r>
      <w:fldSimple w:instr=" STYLEREF 1 \s ">
        <w:r w:rsidR="009E08EC">
          <w:rPr>
            <w:noProof/>
          </w:rPr>
          <w:t>9</w:t>
        </w:r>
      </w:fldSimple>
      <w:r w:rsidR="00454528">
        <w:t>.</w:t>
      </w:r>
      <w:proofErr w:type="gramEnd"/>
      <w:r w:rsidR="00454528">
        <w:fldChar w:fldCharType="begin"/>
      </w:r>
      <w:r w:rsidR="00454528">
        <w:instrText xml:space="preserve"> SEQ Figure \* ARABIC \s 1 </w:instrText>
      </w:r>
      <w:r w:rsidR="00454528">
        <w:fldChar w:fldCharType="separate"/>
      </w:r>
      <w:r w:rsidR="009E08EC">
        <w:rPr>
          <w:noProof/>
        </w:rPr>
        <w:t>2</w:t>
      </w:r>
      <w:r w:rsidR="00454528">
        <w:fldChar w:fldCharType="end"/>
      </w:r>
      <w:bookmarkEnd w:id="924"/>
      <w:r>
        <w:t xml:space="preserve"> - </w:t>
      </w:r>
      <w:r w:rsidRPr="00533C3D">
        <w:t>Water use eq</w:t>
      </w:r>
      <w:r w:rsidR="00565F8A">
        <w:t>uipment in water use connection</w:t>
      </w:r>
      <w:r w:rsidRPr="00533C3D">
        <w:t xml:space="preserve"> diagram</w:t>
      </w:r>
      <w:r w:rsidR="00A672DA">
        <w:br/>
      </w:r>
    </w:p>
    <w:p w:rsidR="00A672DA" w:rsidRDefault="00A672DA" w:rsidP="00284526">
      <w:pPr>
        <w:pStyle w:val="ListParagraph"/>
        <w:numPr>
          <w:ilvl w:val="1"/>
          <w:numId w:val="29"/>
        </w:numPr>
      </w:pPr>
      <w:r>
        <w:t>Create a Service Hot Water Loop.</w:t>
      </w:r>
    </w:p>
    <w:p w:rsidR="00EC4695" w:rsidRDefault="00EC4695" w:rsidP="00284526">
      <w:pPr>
        <w:pStyle w:val="ListParagraph"/>
        <w:numPr>
          <w:ilvl w:val="2"/>
          <w:numId w:val="29"/>
        </w:numPr>
      </w:pPr>
      <w:r>
        <w:t>Click the water main or sewer objects at the right and left to jump back to the main service water diagram.</w:t>
      </w:r>
    </w:p>
    <w:p w:rsidR="00A672DA" w:rsidRDefault="00A672DA" w:rsidP="00284526">
      <w:pPr>
        <w:pStyle w:val="ListParagraph"/>
        <w:numPr>
          <w:ilvl w:val="2"/>
          <w:numId w:val="29"/>
        </w:numPr>
      </w:pPr>
      <w:r>
        <w:t>Click the green “+” at the top left of the application and create an empty plant loop.</w:t>
      </w:r>
    </w:p>
    <w:p w:rsidR="00A672DA" w:rsidRDefault="00A672DA" w:rsidP="00565F8A">
      <w:pPr>
        <w:jc w:val="center"/>
      </w:pPr>
      <w:r>
        <w:rPr>
          <w:noProof/>
          <w:lang w:val="en-CA" w:eastAsia="en-CA"/>
        </w:rPr>
        <mc:AlternateContent>
          <mc:Choice Requires="wps">
            <w:drawing>
              <wp:inline distT="0" distB="0" distL="0" distR="0" wp14:anchorId="36F599E5" wp14:editId="071DB7A4">
                <wp:extent cx="5041265" cy="436245"/>
                <wp:effectExtent l="9525" t="10795" r="16510" b="29210"/>
                <wp:docPr id="6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265" cy="43624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A672DA">
                            <w:r w:rsidRPr="00BE5979">
                              <w:t>Tip</w:t>
                            </w:r>
                            <w:r>
                              <w:t>:</w:t>
                            </w:r>
                            <w:r w:rsidRPr="00BE5979">
                              <w:t xml:space="preserve"> </w:t>
                            </w:r>
                            <w:r>
                              <w:t>If you don’t see the green “+” then click the water main or sewer circles to go back to the main interface.</w:t>
                            </w:r>
                          </w:p>
                          <w:p w:rsidR="00204899" w:rsidRPr="006B0796" w:rsidRDefault="00204899" w:rsidP="00A672DA"/>
                          <w:p w:rsidR="00204899" w:rsidRPr="006B0796" w:rsidRDefault="00204899" w:rsidP="00A672DA">
                            <w:pPr>
                              <w:rPr>
                                <w:i/>
                                <w:color w:val="943634" w:themeColor="accent2" w:themeShade="BF"/>
                              </w:rPr>
                            </w:pPr>
                          </w:p>
                          <w:p w:rsidR="00204899" w:rsidRPr="006B0796" w:rsidRDefault="00204899" w:rsidP="00A672DA">
                            <w:pPr>
                              <w:rPr>
                                <w:i/>
                                <w:color w:val="943634" w:themeColor="accent2" w:themeShade="BF"/>
                              </w:rPr>
                            </w:pPr>
                          </w:p>
                          <w:p w:rsidR="00204899" w:rsidRPr="006B0796" w:rsidRDefault="00204899" w:rsidP="00A672DA">
                            <w:pPr>
                              <w:rPr>
                                <w:i/>
                                <w:color w:val="943634" w:themeColor="accent2" w:themeShade="BF"/>
                              </w:rPr>
                            </w:pPr>
                          </w:p>
                          <w:p w:rsidR="00204899" w:rsidRPr="006B0796" w:rsidRDefault="00204899" w:rsidP="00A672DA"/>
                          <w:p w:rsidR="00204899" w:rsidRPr="00BE5979" w:rsidRDefault="00204899" w:rsidP="00A672DA"/>
                        </w:txbxContent>
                      </wps:txbx>
                      <wps:bodyPr rot="0" vert="horz" wrap="square" lIns="91440" tIns="45720" rIns="91440" bIns="45720" anchor="t" anchorCtr="0" upright="1">
                        <a:noAutofit/>
                      </wps:bodyPr>
                    </wps:wsp>
                  </a:graphicData>
                </a:graphic>
              </wp:inline>
            </w:drawing>
          </mc:Choice>
          <mc:Fallback>
            <w:pict>
              <v:shape id="Text Box 9" o:spid="_x0000_s1074" type="#_x0000_t202" style="width:396.95pt;height:3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" fillcolor="#d6e3bc [1302]" strokecolor="#c2d69b [1942]" strokeweight="1pt">
                <v:fill color2="#d6e3bc" focus="100%" type="gradient"/>
                <v:shadow on="t" color="#4e6128 [1606]" opacity=".5" offset="1pt"/>
                <v:textbox>
                  <w:txbxContent>
                    <w:p w:rsidR="00204899" w:rsidRPr="006B0796" w:rsidRDefault="00204899" w:rsidP="00A672DA">
                      <w:r w:rsidRPr="00BE5979">
                        <w:t>Tip</w:t>
                      </w:r>
                      <w:r>
                        <w:t>:</w:t>
                      </w:r>
                      <w:r w:rsidRPr="00BE5979">
                        <w:t xml:space="preserve"> </w:t>
                      </w:r>
                      <w:r>
                        <w:t>If you don’t see the green “+” then click the water main or sewer circles to go back to the main interface.</w:t>
                      </w:r>
                    </w:p>
                    <w:p w:rsidR="00204899" w:rsidRPr="006B0796" w:rsidRDefault="00204899" w:rsidP="00A672DA"/>
                    <w:p w:rsidR="00204899" w:rsidRPr="006B0796" w:rsidRDefault="00204899" w:rsidP="00A672DA">
                      <w:pPr>
                        <w:rPr>
                          <w:i/>
                          <w:color w:val="943634" w:themeColor="accent2" w:themeShade="BF"/>
                        </w:rPr>
                      </w:pPr>
                    </w:p>
                    <w:p w:rsidR="00204899" w:rsidRPr="006B0796" w:rsidRDefault="00204899" w:rsidP="00A672DA">
                      <w:pPr>
                        <w:rPr>
                          <w:i/>
                          <w:color w:val="943634" w:themeColor="accent2" w:themeShade="BF"/>
                        </w:rPr>
                      </w:pPr>
                    </w:p>
                    <w:p w:rsidR="00204899" w:rsidRPr="006B0796" w:rsidRDefault="00204899" w:rsidP="00A672DA">
                      <w:pPr>
                        <w:rPr>
                          <w:i/>
                          <w:color w:val="943634" w:themeColor="accent2" w:themeShade="BF"/>
                        </w:rPr>
                      </w:pPr>
                    </w:p>
                    <w:p w:rsidR="00204899" w:rsidRPr="006B0796" w:rsidRDefault="00204899" w:rsidP="00A672DA"/>
                    <w:p w:rsidR="00204899" w:rsidRPr="00BE5979" w:rsidRDefault="00204899" w:rsidP="00A672DA"/>
                  </w:txbxContent>
                </v:textbox>
                <w10:anchorlock/>
              </v:shape>
            </w:pict>
          </mc:Fallback>
        </mc:AlternateContent>
      </w:r>
    </w:p>
    <w:p w:rsidR="00A672DA" w:rsidRDefault="00A672DA" w:rsidP="00284526">
      <w:pPr>
        <w:pStyle w:val="ListParagraph"/>
        <w:numPr>
          <w:ilvl w:val="2"/>
          <w:numId w:val="29"/>
        </w:numPr>
      </w:pPr>
      <w:r>
        <w:t>Go to the “Library” and find “Water Heater Mixed”. Drag the object under this into the drop zone on the top (supply side) of the plant loop.</w:t>
      </w:r>
    </w:p>
    <w:p w:rsidR="00A672DA" w:rsidRDefault="00A672DA" w:rsidP="00284526">
      <w:pPr>
        <w:pStyle w:val="ListParagraph"/>
        <w:numPr>
          <w:ilvl w:val="2"/>
          <w:numId w:val="29"/>
        </w:numPr>
      </w:pPr>
      <w:r>
        <w:t>Go to “</w:t>
      </w:r>
      <w:del w:id="925" w:author="Mottillo, Maria" w:date="2016-05-02T11:56:00Z">
        <w:r w:rsidDel="00E64517">
          <w:delText>Variable Speed Pumps</w:delText>
        </w:r>
      </w:del>
      <w:ins w:id="926" w:author="Mottillo, Maria" w:date="2016-05-02T11:56:00Z">
        <w:r w:rsidR="00E64517">
          <w:t>Pump Variable Speed</w:t>
        </w:r>
      </w:ins>
      <w:r>
        <w:t>” in the library and drag the object under it to the node on the left side of the supply side of the plant loop (</w:t>
      </w:r>
      <w:r w:rsidR="00FB69CC">
        <w:fldChar w:fldCharType="begin"/>
      </w:r>
      <w:r w:rsidR="00FB69CC">
        <w:instrText xml:space="preserve"> REF _Ref362732998 \h </w:instrText>
      </w:r>
      <w:r w:rsidR="00FB69CC">
        <w:fldChar w:fldCharType="separate"/>
      </w:r>
      <w:r w:rsidR="009E08EC">
        <w:t xml:space="preserve">Figure </w:t>
      </w:r>
      <w:r w:rsidR="009E08EC">
        <w:rPr>
          <w:noProof/>
        </w:rPr>
        <w:t>9</w:t>
      </w:r>
      <w:r w:rsidR="009E08EC">
        <w:t>.</w:t>
      </w:r>
      <w:r w:rsidR="009E08EC">
        <w:rPr>
          <w:noProof/>
        </w:rPr>
        <w:t>3</w:t>
      </w:r>
      <w:r w:rsidR="00FB69CC">
        <w:fldChar w:fldCharType="end"/>
      </w:r>
      <w:r>
        <w:t>).</w:t>
      </w:r>
    </w:p>
    <w:p w:rsidR="00B80730" w:rsidRDefault="00B80730" w:rsidP="00565F8A">
      <w:pPr>
        <w:keepNext/>
        <w:jc w:val="center"/>
      </w:pPr>
      <w:r>
        <w:rPr>
          <w:noProof/>
          <w:lang w:val="en-CA" w:eastAsia="en-CA"/>
        </w:rPr>
        <w:lastRenderedPageBreak/>
        <w:drawing>
          <wp:inline distT="0" distB="0" distL="0" distR="0" wp14:anchorId="468313E7" wp14:editId="2D9F56F7">
            <wp:extent cx="4873752" cy="2743200"/>
            <wp:effectExtent l="0" t="0" r="317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873752" cy="2743200"/>
                    </a:xfrm>
                    <a:prstGeom prst="rect">
                      <a:avLst/>
                    </a:prstGeom>
                  </pic:spPr>
                </pic:pic>
              </a:graphicData>
            </a:graphic>
          </wp:inline>
        </w:drawing>
      </w:r>
    </w:p>
    <w:p w:rsidR="00B80730" w:rsidRDefault="00B80730" w:rsidP="00565F8A">
      <w:pPr>
        <w:pStyle w:val="Caption"/>
        <w:jc w:val="center"/>
      </w:pPr>
      <w:bookmarkStart w:id="927" w:name="_Ref362732998"/>
      <w:bookmarkStart w:id="928" w:name="_Ref362732972"/>
      <w:proofErr w:type="gramStart"/>
      <w:r>
        <w:t xml:space="preserve">Figure </w:t>
      </w:r>
      <w:fldSimple w:instr=" STYLEREF 1 \s ">
        <w:r w:rsidR="009E08EC">
          <w:rPr>
            <w:noProof/>
          </w:rPr>
          <w:t>9</w:t>
        </w:r>
      </w:fldSimple>
      <w:r w:rsidR="00454528">
        <w:t>.</w:t>
      </w:r>
      <w:proofErr w:type="gramEnd"/>
      <w:r w:rsidR="00454528">
        <w:fldChar w:fldCharType="begin"/>
      </w:r>
      <w:r w:rsidR="00454528">
        <w:instrText xml:space="preserve"> SEQ Figure \* ARABIC \s 1 </w:instrText>
      </w:r>
      <w:r w:rsidR="00454528">
        <w:fldChar w:fldCharType="separate"/>
      </w:r>
      <w:r w:rsidR="009E08EC">
        <w:rPr>
          <w:noProof/>
        </w:rPr>
        <w:t>3</w:t>
      </w:r>
      <w:r w:rsidR="00454528">
        <w:fldChar w:fldCharType="end"/>
      </w:r>
      <w:bookmarkEnd w:id="927"/>
      <w:r>
        <w:t xml:space="preserve"> - </w:t>
      </w:r>
      <w:r w:rsidR="00565F8A">
        <w:t>A</w:t>
      </w:r>
      <w:r w:rsidRPr="000377F9">
        <w:t xml:space="preserve">dding </w:t>
      </w:r>
      <w:r>
        <w:t>pump</w:t>
      </w:r>
      <w:r w:rsidRPr="000377F9">
        <w:t xml:space="preserve"> to plant loop</w:t>
      </w:r>
      <w:bookmarkEnd w:id="928"/>
      <w:r>
        <w:br/>
      </w:r>
    </w:p>
    <w:p w:rsidR="00A672DA" w:rsidRDefault="00A672DA" w:rsidP="00565F8A">
      <w:pPr>
        <w:jc w:val="center"/>
      </w:pPr>
      <w:r>
        <w:rPr>
          <w:noProof/>
          <w:lang w:val="en-CA" w:eastAsia="en-CA"/>
        </w:rPr>
        <mc:AlternateContent>
          <mc:Choice Requires="wps">
            <w:drawing>
              <wp:inline distT="0" distB="0" distL="0" distR="0" wp14:anchorId="6412BE48" wp14:editId="3E1AB47C">
                <wp:extent cx="5041265" cy="454025"/>
                <wp:effectExtent l="9525" t="7620" r="16510" b="24130"/>
                <wp:docPr id="6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265" cy="45402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A672DA">
                            <w:r w:rsidRPr="00BE5979">
                              <w:t>Tip</w:t>
                            </w:r>
                            <w:r>
                              <w:t>:</w:t>
                            </w:r>
                            <w:r w:rsidRPr="00BE5979">
                              <w:t xml:space="preserve"> </w:t>
                            </w:r>
                            <w:r>
                              <w:t xml:space="preserve">EnergyPlus requires a pump on plant </w:t>
                            </w:r>
                            <w:proofErr w:type="gramStart"/>
                            <w:r>
                              <w:t>loops,</w:t>
                            </w:r>
                            <w:proofErr w:type="gramEnd"/>
                            <w:r>
                              <w:t xml:space="preserve"> however you can mimic a small system using main water pressure by adjusting the pumps attributes.</w:t>
                            </w:r>
                          </w:p>
                          <w:p w:rsidR="00204899" w:rsidRPr="006B0796" w:rsidRDefault="00204899" w:rsidP="00A672DA"/>
                          <w:p w:rsidR="00204899" w:rsidRPr="006B0796" w:rsidRDefault="00204899" w:rsidP="00A672DA">
                            <w:pPr>
                              <w:rPr>
                                <w:i/>
                                <w:color w:val="943634" w:themeColor="accent2" w:themeShade="BF"/>
                              </w:rPr>
                            </w:pPr>
                          </w:p>
                          <w:p w:rsidR="00204899" w:rsidRPr="006B0796" w:rsidRDefault="00204899" w:rsidP="00A672DA">
                            <w:pPr>
                              <w:rPr>
                                <w:i/>
                                <w:color w:val="943634" w:themeColor="accent2" w:themeShade="BF"/>
                              </w:rPr>
                            </w:pPr>
                          </w:p>
                          <w:p w:rsidR="00204899" w:rsidRPr="006B0796" w:rsidRDefault="00204899" w:rsidP="00A672DA">
                            <w:pPr>
                              <w:rPr>
                                <w:i/>
                                <w:color w:val="943634" w:themeColor="accent2" w:themeShade="BF"/>
                              </w:rPr>
                            </w:pPr>
                          </w:p>
                          <w:p w:rsidR="00204899" w:rsidRPr="006B0796" w:rsidRDefault="00204899" w:rsidP="00A672DA"/>
                          <w:p w:rsidR="00204899" w:rsidRPr="00BE5979" w:rsidRDefault="00204899" w:rsidP="00A672DA"/>
                        </w:txbxContent>
                      </wps:txbx>
                      <wps:bodyPr rot="0" vert="horz" wrap="square" lIns="91440" tIns="45720" rIns="91440" bIns="45720" anchor="t" anchorCtr="0" upright="1">
                        <a:noAutofit/>
                      </wps:bodyPr>
                    </wps:wsp>
                  </a:graphicData>
                </a:graphic>
              </wp:inline>
            </w:drawing>
          </mc:Choice>
          <mc:Fallback>
            <w:pict>
              <v:shape id="Text Box 8" o:spid="_x0000_s1075" type="#_x0000_t202" style="width:396.95pt;height: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" fillcolor="#d6e3bc [1302]" strokecolor="#c2d69b [1942]" strokeweight="1pt">
                <v:fill color2="#d6e3bc" focus="100%" type="gradient"/>
                <v:shadow on="t" color="#4e6128 [1606]" opacity=".5" offset="1pt"/>
                <v:textbox>
                  <w:txbxContent>
                    <w:p w:rsidR="00204899" w:rsidRPr="006B0796" w:rsidRDefault="00204899" w:rsidP="00A672DA">
                      <w:r w:rsidRPr="00BE5979">
                        <w:t>Tip</w:t>
                      </w:r>
                      <w:r>
                        <w:t>:</w:t>
                      </w:r>
                      <w:r w:rsidRPr="00BE5979">
                        <w:t xml:space="preserve"> </w:t>
                      </w:r>
                      <w:r>
                        <w:t xml:space="preserve">EnergyPlus requires a pump on plant </w:t>
                      </w:r>
                      <w:proofErr w:type="gramStart"/>
                      <w:r>
                        <w:t>loops,</w:t>
                      </w:r>
                      <w:proofErr w:type="gramEnd"/>
                      <w:r>
                        <w:t xml:space="preserve"> however you can mimic a small system using main water pressure by adjusting the pumps attributes.</w:t>
                      </w:r>
                    </w:p>
                    <w:p w:rsidR="00204899" w:rsidRPr="006B0796" w:rsidRDefault="00204899" w:rsidP="00A672DA"/>
                    <w:p w:rsidR="00204899" w:rsidRPr="006B0796" w:rsidRDefault="00204899" w:rsidP="00A672DA">
                      <w:pPr>
                        <w:rPr>
                          <w:i/>
                          <w:color w:val="943634" w:themeColor="accent2" w:themeShade="BF"/>
                        </w:rPr>
                      </w:pPr>
                    </w:p>
                    <w:p w:rsidR="00204899" w:rsidRPr="006B0796" w:rsidRDefault="00204899" w:rsidP="00A672DA">
                      <w:pPr>
                        <w:rPr>
                          <w:i/>
                          <w:color w:val="943634" w:themeColor="accent2" w:themeShade="BF"/>
                        </w:rPr>
                      </w:pPr>
                    </w:p>
                    <w:p w:rsidR="00204899" w:rsidRPr="006B0796" w:rsidRDefault="00204899" w:rsidP="00A672DA">
                      <w:pPr>
                        <w:rPr>
                          <w:i/>
                          <w:color w:val="943634" w:themeColor="accent2" w:themeShade="BF"/>
                        </w:rPr>
                      </w:pPr>
                    </w:p>
                    <w:p w:rsidR="00204899" w:rsidRPr="006B0796" w:rsidRDefault="00204899" w:rsidP="00A672DA"/>
                    <w:p w:rsidR="00204899" w:rsidRPr="00BE5979" w:rsidRDefault="00204899" w:rsidP="00A672DA"/>
                  </w:txbxContent>
                </v:textbox>
                <w10:anchorlock/>
              </v:shape>
            </w:pict>
          </mc:Fallback>
        </mc:AlternateContent>
      </w:r>
    </w:p>
    <w:p w:rsidR="00A672DA" w:rsidRDefault="00A672DA" w:rsidP="00284526">
      <w:pPr>
        <w:pStyle w:val="ListParagraph"/>
        <w:numPr>
          <w:ilvl w:val="2"/>
          <w:numId w:val="29"/>
        </w:numPr>
      </w:pPr>
      <w:r>
        <w:t>Next click and expand the list of “</w:t>
      </w:r>
      <w:proofErr w:type="spellStart"/>
      <w:r>
        <w:t>Setpoint</w:t>
      </w:r>
      <w:proofErr w:type="spellEnd"/>
      <w:r>
        <w:t xml:space="preserve"> Manager Scheduled” objects in the library and choose “</w:t>
      </w:r>
      <w:ins w:id="929" w:author="Mottillo, Maria" w:date="2016-05-02T11:58:00Z">
        <w:r w:rsidR="00E64517">
          <w:t>Scheduled HW Temp</w:t>
        </w:r>
      </w:ins>
      <w:del w:id="930" w:author="Mottillo, Maria" w:date="2016-05-02T11:58:00Z">
        <w:r w:rsidDel="00E64517">
          <w:delText>Hot Water SPM</w:delText>
        </w:r>
      </w:del>
      <w:r>
        <w:t>”. Drag this to the node (shown as small circles) on the right side of the supply (top) half of the loop.</w:t>
      </w:r>
    </w:p>
    <w:p w:rsidR="00A672DA" w:rsidRDefault="00A672DA" w:rsidP="00284526">
      <w:pPr>
        <w:pStyle w:val="ListParagraph"/>
        <w:numPr>
          <w:ilvl w:val="2"/>
          <w:numId w:val="29"/>
        </w:numPr>
      </w:pPr>
      <w:r>
        <w:t>Select the newly added “</w:t>
      </w:r>
      <w:del w:id="931" w:author="Mottillo, Maria" w:date="2016-05-02T11:59:00Z">
        <w:r w:rsidDel="00E64517">
          <w:delText>Hot Water SPM</w:delText>
        </w:r>
      </w:del>
      <w:ins w:id="932" w:author="Mottillo, Maria" w:date="2016-05-02T11:59:00Z">
        <w:r w:rsidR="00E64517">
          <w:t>Scheduled HW Temp</w:t>
        </w:r>
      </w:ins>
      <w:r>
        <w:t xml:space="preserve">” so you can inspect the data at the right. Change the schedule name to “Water Heater </w:t>
      </w:r>
      <w:proofErr w:type="spellStart"/>
      <w:r>
        <w:t>Setpoint</w:t>
      </w:r>
      <w:proofErr w:type="spellEnd"/>
      <w:r>
        <w:t xml:space="preserve"> Temperature</w:t>
      </w:r>
      <w:del w:id="933" w:author="Mottillo, Maria" w:date="2016-05-02T11:59:00Z">
        <w:r w:rsidDel="00E64517">
          <w:delText xml:space="preserve"> Schedule</w:delText>
        </w:r>
      </w:del>
      <w:r>
        <w:t>”.</w:t>
      </w:r>
    </w:p>
    <w:p w:rsidR="00A672DA" w:rsidRDefault="00A672DA" w:rsidP="00565F8A">
      <w:pPr>
        <w:jc w:val="center"/>
      </w:pPr>
      <w:r>
        <w:rPr>
          <w:noProof/>
          <w:lang w:val="en-CA" w:eastAsia="en-CA"/>
        </w:rPr>
        <mc:AlternateContent>
          <mc:Choice Requires="wps">
            <w:drawing>
              <wp:inline distT="0" distB="0" distL="0" distR="0" wp14:anchorId="5FCCDA9F" wp14:editId="50EBF960">
                <wp:extent cx="5041265" cy="497840"/>
                <wp:effectExtent l="9525" t="14605" r="16510" b="20955"/>
                <wp:docPr id="60"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265" cy="49784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A672DA">
                            <w:r w:rsidRPr="00BE5979">
                              <w:t>Tip</w:t>
                            </w:r>
                            <w:r>
                              <w:t>:</w:t>
                            </w:r>
                            <w:r w:rsidRPr="00BE5979">
                              <w:t xml:space="preserve"> </w:t>
                            </w:r>
                            <w:r>
                              <w:t xml:space="preserve">The step above sets the </w:t>
                            </w:r>
                            <w:proofErr w:type="spellStart"/>
                            <w:r>
                              <w:t>setpoint</w:t>
                            </w:r>
                            <w:proofErr w:type="spellEnd"/>
                            <w:r>
                              <w:t xml:space="preserve"> schedule for the plant loop to match what the water heater uses. You can select and inspect the water heater to see this.</w:t>
                            </w:r>
                          </w:p>
                          <w:p w:rsidR="00204899" w:rsidRPr="006B0796" w:rsidRDefault="00204899" w:rsidP="00A672DA"/>
                          <w:p w:rsidR="00204899" w:rsidRPr="006B0796" w:rsidRDefault="00204899" w:rsidP="00A672DA">
                            <w:pPr>
                              <w:rPr>
                                <w:i/>
                                <w:color w:val="943634" w:themeColor="accent2" w:themeShade="BF"/>
                              </w:rPr>
                            </w:pPr>
                          </w:p>
                          <w:p w:rsidR="00204899" w:rsidRPr="006B0796" w:rsidRDefault="00204899" w:rsidP="00A672DA">
                            <w:pPr>
                              <w:rPr>
                                <w:i/>
                                <w:color w:val="943634" w:themeColor="accent2" w:themeShade="BF"/>
                              </w:rPr>
                            </w:pPr>
                          </w:p>
                          <w:p w:rsidR="00204899" w:rsidRPr="006B0796" w:rsidRDefault="00204899" w:rsidP="00A672DA">
                            <w:pPr>
                              <w:rPr>
                                <w:i/>
                                <w:color w:val="943634" w:themeColor="accent2" w:themeShade="BF"/>
                              </w:rPr>
                            </w:pPr>
                          </w:p>
                          <w:p w:rsidR="00204899" w:rsidRPr="006B0796" w:rsidRDefault="00204899" w:rsidP="00A672DA"/>
                          <w:p w:rsidR="00204899" w:rsidRPr="00BE5979" w:rsidRDefault="00204899" w:rsidP="00A672DA"/>
                        </w:txbxContent>
                      </wps:txbx>
                      <wps:bodyPr rot="0" vert="horz" wrap="square" lIns="91440" tIns="45720" rIns="91440" bIns="45720" anchor="t" anchorCtr="0" upright="1">
                        <a:noAutofit/>
                      </wps:bodyPr>
                    </wps:wsp>
                  </a:graphicData>
                </a:graphic>
              </wp:inline>
            </w:drawing>
          </mc:Choice>
          <mc:Fallback>
            <w:pict>
              <v:shape id="Text Box 7" o:spid="_x0000_s1076" type="#_x0000_t202" style="width:396.95pt;height:3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" fillcolor="#d6e3bc [1302]" strokecolor="#c2d69b [1942]" strokeweight="1pt">
                <v:fill color2="#d6e3bc" focus="100%" type="gradient"/>
                <v:shadow on="t" color="#4e6128 [1606]" opacity=".5" offset="1pt"/>
                <v:textbox>
                  <w:txbxContent>
                    <w:p w:rsidR="00204899" w:rsidRPr="006B0796" w:rsidRDefault="00204899" w:rsidP="00A672DA">
                      <w:r w:rsidRPr="00BE5979">
                        <w:t>Tip</w:t>
                      </w:r>
                      <w:r>
                        <w:t>:</w:t>
                      </w:r>
                      <w:r w:rsidRPr="00BE5979">
                        <w:t xml:space="preserve"> </w:t>
                      </w:r>
                      <w:r>
                        <w:t xml:space="preserve">The step above sets the </w:t>
                      </w:r>
                      <w:proofErr w:type="spellStart"/>
                      <w:r>
                        <w:t>setpoint</w:t>
                      </w:r>
                      <w:proofErr w:type="spellEnd"/>
                      <w:r>
                        <w:t xml:space="preserve"> schedule for the plant loop to match what the water heater uses. You can select and inspect the water heater to see this.</w:t>
                      </w:r>
                    </w:p>
                    <w:p w:rsidR="00204899" w:rsidRPr="006B0796" w:rsidRDefault="00204899" w:rsidP="00A672DA"/>
                    <w:p w:rsidR="00204899" w:rsidRPr="006B0796" w:rsidRDefault="00204899" w:rsidP="00A672DA">
                      <w:pPr>
                        <w:rPr>
                          <w:i/>
                          <w:color w:val="943634" w:themeColor="accent2" w:themeShade="BF"/>
                        </w:rPr>
                      </w:pPr>
                    </w:p>
                    <w:p w:rsidR="00204899" w:rsidRPr="006B0796" w:rsidRDefault="00204899" w:rsidP="00A672DA">
                      <w:pPr>
                        <w:rPr>
                          <w:i/>
                          <w:color w:val="943634" w:themeColor="accent2" w:themeShade="BF"/>
                        </w:rPr>
                      </w:pPr>
                    </w:p>
                    <w:p w:rsidR="00204899" w:rsidRPr="006B0796" w:rsidRDefault="00204899" w:rsidP="00A672DA">
                      <w:pPr>
                        <w:rPr>
                          <w:i/>
                          <w:color w:val="943634" w:themeColor="accent2" w:themeShade="BF"/>
                        </w:rPr>
                      </w:pPr>
                    </w:p>
                    <w:p w:rsidR="00204899" w:rsidRPr="006B0796" w:rsidRDefault="00204899" w:rsidP="00A672DA"/>
                    <w:p w:rsidR="00204899" w:rsidRPr="00BE5979" w:rsidRDefault="00204899" w:rsidP="00A672DA"/>
                  </w:txbxContent>
                </v:textbox>
                <w10:anchorlock/>
              </v:shape>
            </w:pict>
          </mc:Fallback>
        </mc:AlternateContent>
      </w:r>
    </w:p>
    <w:p w:rsidR="006C2CBE" w:rsidRDefault="00B80730" w:rsidP="00565F8A">
      <w:pPr>
        <w:keepNext/>
        <w:jc w:val="center"/>
      </w:pPr>
      <w:r>
        <w:rPr>
          <w:noProof/>
          <w:lang w:val="en-CA" w:eastAsia="en-CA"/>
        </w:rPr>
        <w:drawing>
          <wp:inline distT="0" distB="0" distL="0" distR="0" wp14:anchorId="303E385C" wp14:editId="5E04F664">
            <wp:extent cx="4873752" cy="2743200"/>
            <wp:effectExtent l="0" t="0" r="317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873752" cy="2743200"/>
                    </a:xfrm>
                    <a:prstGeom prst="rect">
                      <a:avLst/>
                    </a:prstGeom>
                  </pic:spPr>
                </pic:pic>
              </a:graphicData>
            </a:graphic>
          </wp:inline>
        </w:drawing>
      </w:r>
    </w:p>
    <w:p w:rsidR="00A672DA" w:rsidRDefault="006C2CBE" w:rsidP="00565F8A">
      <w:pPr>
        <w:pStyle w:val="Caption"/>
        <w:jc w:val="center"/>
      </w:pPr>
      <w:bookmarkStart w:id="934" w:name="_Ref362733187"/>
      <w:proofErr w:type="gramStart"/>
      <w:r>
        <w:t xml:space="preserve">Figure </w:t>
      </w:r>
      <w:fldSimple w:instr=" STYLEREF 1 \s ">
        <w:r w:rsidR="009E08EC">
          <w:rPr>
            <w:noProof/>
          </w:rPr>
          <w:t>9</w:t>
        </w:r>
      </w:fldSimple>
      <w:r w:rsidR="00454528">
        <w:t>.</w:t>
      </w:r>
      <w:proofErr w:type="gramEnd"/>
      <w:r w:rsidR="00454528">
        <w:fldChar w:fldCharType="begin"/>
      </w:r>
      <w:r w:rsidR="00454528">
        <w:instrText xml:space="preserve"> SEQ Figure \* ARABIC \s 1 </w:instrText>
      </w:r>
      <w:r w:rsidR="00454528">
        <w:fldChar w:fldCharType="separate"/>
      </w:r>
      <w:r w:rsidR="009E08EC">
        <w:rPr>
          <w:noProof/>
        </w:rPr>
        <w:t>4</w:t>
      </w:r>
      <w:r w:rsidR="00454528">
        <w:fldChar w:fldCharType="end"/>
      </w:r>
      <w:bookmarkEnd w:id="934"/>
      <w:r>
        <w:t xml:space="preserve"> - </w:t>
      </w:r>
      <w:r w:rsidR="00565F8A">
        <w:t>A</w:t>
      </w:r>
      <w:r w:rsidRPr="00052BF7">
        <w:t>dding water use connections to plant loop</w:t>
      </w:r>
    </w:p>
    <w:p w:rsidR="00A672DA" w:rsidRDefault="00A672DA" w:rsidP="00284526">
      <w:pPr>
        <w:pStyle w:val="ListParagraph"/>
        <w:numPr>
          <w:ilvl w:val="2"/>
          <w:numId w:val="29"/>
        </w:numPr>
      </w:pPr>
      <w:r>
        <w:lastRenderedPageBreak/>
        <w:t>In “My Model” find the two “Water Use Connection” objects. Drag them into the drop zone on the demand side (bottom) of the plant loop (</w:t>
      </w:r>
      <w:r w:rsidR="006C2CBE">
        <w:fldChar w:fldCharType="begin"/>
      </w:r>
      <w:r w:rsidR="006C2CBE">
        <w:instrText xml:space="preserve"> REF _Ref362733187 \h </w:instrText>
      </w:r>
      <w:r w:rsidR="006C2CBE">
        <w:fldChar w:fldCharType="separate"/>
      </w:r>
      <w:r w:rsidR="009E08EC">
        <w:t xml:space="preserve">Figure </w:t>
      </w:r>
      <w:r w:rsidR="009E08EC">
        <w:rPr>
          <w:noProof/>
        </w:rPr>
        <w:t>9</w:t>
      </w:r>
      <w:r w:rsidR="009E08EC">
        <w:t>.</w:t>
      </w:r>
      <w:r w:rsidR="009E08EC">
        <w:rPr>
          <w:noProof/>
        </w:rPr>
        <w:t>4</w:t>
      </w:r>
      <w:r w:rsidR="006C2CBE">
        <w:fldChar w:fldCharType="end"/>
      </w:r>
      <w:r>
        <w:t>).</w:t>
      </w:r>
    </w:p>
    <w:p w:rsidR="00A672DA" w:rsidRDefault="00A672DA" w:rsidP="00284526">
      <w:pPr>
        <w:pStyle w:val="ListParagraph"/>
        <w:numPr>
          <w:ilvl w:val="2"/>
          <w:numId w:val="29"/>
        </w:numPr>
      </w:pPr>
      <w:r>
        <w:t xml:space="preserve">At this point you are done making water use connections. </w:t>
      </w:r>
    </w:p>
    <w:p w:rsidR="00A672DA" w:rsidRDefault="00A672DA" w:rsidP="00565F8A">
      <w:pPr>
        <w:jc w:val="center"/>
      </w:pPr>
      <w:r>
        <w:rPr>
          <w:noProof/>
          <w:lang w:val="en-CA" w:eastAsia="en-CA"/>
        </w:rPr>
        <mc:AlternateContent>
          <mc:Choice Requires="wps">
            <w:drawing>
              <wp:inline distT="0" distB="0" distL="0" distR="0" wp14:anchorId="0F883CCD" wp14:editId="78914821">
                <wp:extent cx="5041265" cy="663575"/>
                <wp:effectExtent l="9525" t="6350" r="16510" b="25400"/>
                <wp:docPr id="5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265" cy="663575"/>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A672DA">
                            <w:r w:rsidRPr="00BE5979">
                              <w:t>Tip</w:t>
                            </w:r>
                            <w:r>
                              <w:t>:</w:t>
                            </w:r>
                            <w:r w:rsidRPr="00BE5979">
                              <w:t xml:space="preserve"> </w:t>
                            </w:r>
                            <w:r>
                              <w:t>clicking the “Water Use Connection” object in the plant loop will take you to the water use connection diagram. In addition you can now click on the “loop” icons in the water use connection diagram to jump to the newly created plant loop.</w:t>
                            </w:r>
                          </w:p>
                          <w:p w:rsidR="00204899" w:rsidRPr="006B0796" w:rsidRDefault="00204899" w:rsidP="00A672DA"/>
                          <w:p w:rsidR="00204899" w:rsidRPr="006B0796" w:rsidRDefault="00204899" w:rsidP="00A672DA">
                            <w:pPr>
                              <w:rPr>
                                <w:i/>
                                <w:color w:val="943634" w:themeColor="accent2" w:themeShade="BF"/>
                              </w:rPr>
                            </w:pPr>
                          </w:p>
                          <w:p w:rsidR="00204899" w:rsidRPr="006B0796" w:rsidRDefault="00204899" w:rsidP="00A672DA">
                            <w:pPr>
                              <w:rPr>
                                <w:i/>
                                <w:color w:val="943634" w:themeColor="accent2" w:themeShade="BF"/>
                              </w:rPr>
                            </w:pPr>
                          </w:p>
                          <w:p w:rsidR="00204899" w:rsidRPr="006B0796" w:rsidRDefault="00204899" w:rsidP="00A672DA">
                            <w:pPr>
                              <w:rPr>
                                <w:i/>
                                <w:color w:val="943634" w:themeColor="accent2" w:themeShade="BF"/>
                              </w:rPr>
                            </w:pPr>
                          </w:p>
                          <w:p w:rsidR="00204899" w:rsidRPr="006B0796" w:rsidRDefault="00204899" w:rsidP="00A672DA"/>
                          <w:p w:rsidR="00204899" w:rsidRPr="00BE5979" w:rsidRDefault="00204899" w:rsidP="00A672DA"/>
                        </w:txbxContent>
                      </wps:txbx>
                      <wps:bodyPr rot="0" vert="horz" wrap="square" lIns="91440" tIns="45720" rIns="91440" bIns="45720" anchor="t" anchorCtr="0" upright="1">
                        <a:noAutofit/>
                      </wps:bodyPr>
                    </wps:wsp>
                  </a:graphicData>
                </a:graphic>
              </wp:inline>
            </w:drawing>
          </mc:Choice>
          <mc:Fallback>
            <w:pict>
              <v:shape id="Text Box 6" o:spid="_x0000_s1077" type="#_x0000_t202" style="width:396.95pt;height: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" fillcolor="#d6e3bc [1302]" strokecolor="#c2d69b [1942]" strokeweight="1pt">
                <v:fill color2="#d6e3bc" focus="100%" type="gradient"/>
                <v:shadow on="t" color="#4e6128 [1606]" opacity=".5" offset="1pt"/>
                <v:textbox>
                  <w:txbxContent>
                    <w:p w:rsidR="00204899" w:rsidRPr="006B0796" w:rsidRDefault="00204899" w:rsidP="00A672DA">
                      <w:r w:rsidRPr="00BE5979">
                        <w:t>Tip</w:t>
                      </w:r>
                      <w:r>
                        <w:t>:</w:t>
                      </w:r>
                      <w:r w:rsidRPr="00BE5979">
                        <w:t xml:space="preserve"> </w:t>
                      </w:r>
                      <w:r>
                        <w:t>clicking the “Water Use Connection” object in the plant loop will take you to the water use connection diagram. In addition you can now click on the “loop” icons in the water use connection diagram to jump to the newly created plant loop.</w:t>
                      </w:r>
                    </w:p>
                    <w:p w:rsidR="00204899" w:rsidRPr="006B0796" w:rsidRDefault="00204899" w:rsidP="00A672DA"/>
                    <w:p w:rsidR="00204899" w:rsidRPr="006B0796" w:rsidRDefault="00204899" w:rsidP="00A672DA">
                      <w:pPr>
                        <w:rPr>
                          <w:i/>
                          <w:color w:val="943634" w:themeColor="accent2" w:themeShade="BF"/>
                        </w:rPr>
                      </w:pPr>
                    </w:p>
                    <w:p w:rsidR="00204899" w:rsidRPr="006B0796" w:rsidRDefault="00204899" w:rsidP="00A672DA">
                      <w:pPr>
                        <w:rPr>
                          <w:i/>
                          <w:color w:val="943634" w:themeColor="accent2" w:themeShade="BF"/>
                        </w:rPr>
                      </w:pPr>
                    </w:p>
                    <w:p w:rsidR="00204899" w:rsidRPr="006B0796" w:rsidRDefault="00204899" w:rsidP="00A672DA">
                      <w:pPr>
                        <w:rPr>
                          <w:i/>
                          <w:color w:val="943634" w:themeColor="accent2" w:themeShade="BF"/>
                        </w:rPr>
                      </w:pPr>
                    </w:p>
                    <w:p w:rsidR="00204899" w:rsidRPr="006B0796" w:rsidRDefault="00204899" w:rsidP="00A672DA"/>
                    <w:p w:rsidR="00204899" w:rsidRPr="00BE5979" w:rsidRDefault="00204899" w:rsidP="00A672DA"/>
                  </w:txbxContent>
                </v:textbox>
                <w10:anchorlock/>
              </v:shape>
            </w:pict>
          </mc:Fallback>
        </mc:AlternateContent>
      </w:r>
    </w:p>
    <w:p w:rsidR="00A672DA" w:rsidRDefault="00A672DA" w:rsidP="00284526">
      <w:pPr>
        <w:pStyle w:val="ListParagraph"/>
        <w:numPr>
          <w:ilvl w:val="1"/>
          <w:numId w:val="29"/>
        </w:numPr>
      </w:pPr>
      <w:r>
        <w:t>Adjust the flow rate for the “Water Use Equipment Objects”.</w:t>
      </w:r>
    </w:p>
    <w:p w:rsidR="00A672DA" w:rsidRDefault="00A672DA" w:rsidP="00284526">
      <w:pPr>
        <w:pStyle w:val="ListParagraph"/>
        <w:numPr>
          <w:ilvl w:val="2"/>
          <w:numId w:val="29"/>
        </w:numPr>
        <w:rPr>
          <w:ins w:id="935" w:author="Mottillo, Maria" w:date="2016-05-02T12:11:00Z"/>
        </w:rPr>
      </w:pPr>
      <w:r>
        <w:t>Click on the “Loads” tab at the left of the application and expand the “Water Use Equipment Definitions”. While we have 4 instances of water use equipment, they all use the same definition (</w:t>
      </w:r>
      <w:r w:rsidR="00247B98">
        <w:fldChar w:fldCharType="begin"/>
      </w:r>
      <w:r w:rsidR="00247B98">
        <w:instrText xml:space="preserve"> REF _Ref362733406 \h </w:instrText>
      </w:r>
      <w:r w:rsidR="00247B98">
        <w:fldChar w:fldCharType="separate"/>
      </w:r>
      <w:r w:rsidR="009E08EC">
        <w:t xml:space="preserve">Figure </w:t>
      </w:r>
      <w:r w:rsidR="009E08EC">
        <w:rPr>
          <w:noProof/>
        </w:rPr>
        <w:t>9</w:t>
      </w:r>
      <w:r w:rsidR="009E08EC">
        <w:t>.</w:t>
      </w:r>
      <w:r w:rsidR="009E08EC">
        <w:rPr>
          <w:noProof/>
        </w:rPr>
        <w:t>6</w:t>
      </w:r>
      <w:r w:rsidR="00247B98">
        <w:fldChar w:fldCharType="end"/>
      </w:r>
      <w:r>
        <w:t>).</w:t>
      </w:r>
    </w:p>
    <w:p w:rsidR="007E0CA7" w:rsidRDefault="007E0CA7" w:rsidP="00284526">
      <w:pPr>
        <w:pStyle w:val="ListParagraph"/>
        <w:numPr>
          <w:ilvl w:val="2"/>
          <w:numId w:val="29"/>
        </w:numPr>
      </w:pPr>
      <w:ins w:id="936" w:author="Mottillo, Maria" w:date="2016-05-02T12:11:00Z">
        <w:r>
          <w:t>Change the “Name”</w:t>
        </w:r>
      </w:ins>
      <w:ins w:id="937" w:author="Mottillo, Maria" w:date="2016-05-02T12:12:00Z">
        <w:r>
          <w:t xml:space="preserve"> to “Bedroom Sink Definition”.</w:t>
        </w:r>
      </w:ins>
    </w:p>
    <w:p w:rsidR="00A672DA" w:rsidRDefault="00A672DA" w:rsidP="00BE3E06">
      <w:pPr>
        <w:pStyle w:val="ListParagraph"/>
        <w:numPr>
          <w:ilvl w:val="2"/>
          <w:numId w:val="29"/>
        </w:numPr>
      </w:pPr>
      <w:r>
        <w:t>Change the “Peak Flow Rate” from “</w:t>
      </w:r>
      <w:ins w:id="938" w:author="Mottillo, Maria" w:date="2016-05-02T12:02:00Z">
        <w:r w:rsidR="00BE3E06" w:rsidRPr="00BE3E06">
          <w:t>0.000063</w:t>
        </w:r>
      </w:ins>
      <w:ins w:id="939" w:author="Mottillo, Maria" w:date="2016-05-02T12:04:00Z">
        <w:r w:rsidR="00BE3E06">
          <w:t>m</w:t>
        </w:r>
        <w:r w:rsidR="00BE3E06" w:rsidRPr="00BE3E06">
          <w:rPr>
            <w:vertAlign w:val="superscript"/>
            <w:rPrChange w:id="940" w:author="Mottillo, Maria" w:date="2016-05-02T12:04:00Z">
              <w:rPr/>
            </w:rPrChange>
          </w:rPr>
          <w:t>3</w:t>
        </w:r>
        <w:r w:rsidR="00BE3E06">
          <w:t>/s</w:t>
        </w:r>
      </w:ins>
      <w:del w:id="941" w:author="Mottillo, Maria" w:date="2016-05-02T12:02:00Z">
        <w:r w:rsidRPr="00652A64" w:rsidDel="00BE3E06">
          <w:delText>0.</w:delText>
        </w:r>
        <w:r w:rsidR="00005708" w:rsidDel="00BE3E06">
          <w:delText>133701</w:delText>
        </w:r>
      </w:del>
      <w:r>
        <w:t xml:space="preserve"> </w:t>
      </w:r>
      <w:del w:id="942" w:author="Mottillo, Maria" w:date="2016-05-02T12:03:00Z">
        <w:r w:rsidR="00005708" w:rsidDel="00BE3E06">
          <w:delText>cfm</w:delText>
        </w:r>
      </w:del>
      <w:r>
        <w:t>” to “</w:t>
      </w:r>
      <w:r w:rsidRPr="00652A64">
        <w:t>0.</w:t>
      </w:r>
      <w:r w:rsidR="00005708">
        <w:t>0</w:t>
      </w:r>
      <w:ins w:id="943" w:author="Mottillo, Maria" w:date="2016-05-02T12:03:00Z">
        <w:r w:rsidR="00BE3E06">
          <w:t>00028317</w:t>
        </w:r>
      </w:ins>
      <w:del w:id="944" w:author="Mottillo, Maria" w:date="2016-05-02T12:03:00Z">
        <w:r w:rsidR="00005708" w:rsidDel="00BE3E06">
          <w:delText>6</w:delText>
        </w:r>
      </w:del>
      <w:r>
        <w:t xml:space="preserve"> </w:t>
      </w:r>
      <w:ins w:id="945" w:author="Mottillo, Maria" w:date="2016-05-02T12:04:00Z">
        <w:r w:rsidR="00BE3E06">
          <w:t>m</w:t>
        </w:r>
        <w:r w:rsidR="00BE3E06" w:rsidRPr="00BE3E06">
          <w:rPr>
            <w:vertAlign w:val="superscript"/>
            <w:rPrChange w:id="946" w:author="Mottillo, Maria" w:date="2016-05-02T12:04:00Z">
              <w:rPr/>
            </w:rPrChange>
          </w:rPr>
          <w:t>3</w:t>
        </w:r>
        <w:r w:rsidR="00BE3E06">
          <w:t>/s</w:t>
        </w:r>
      </w:ins>
      <w:del w:id="947" w:author="Mottillo, Maria" w:date="2016-05-02T12:03:00Z">
        <w:r w:rsidR="00005708" w:rsidDel="00BE3E06">
          <w:delText>cfm</w:delText>
        </w:r>
      </w:del>
      <w:r w:rsidR="0001711D">
        <w:t>”</w:t>
      </w:r>
      <w:r>
        <w:t>.</w:t>
      </w:r>
    </w:p>
    <w:p w:rsidR="00A672DA" w:rsidRDefault="00A672DA" w:rsidP="00284526">
      <w:pPr>
        <w:pStyle w:val="ListParagraph"/>
        <w:numPr>
          <w:ilvl w:val="2"/>
          <w:numId w:val="29"/>
        </w:numPr>
      </w:pPr>
      <w:r>
        <w:t>Make and assign a schedule for the “Target Temperature”.</w:t>
      </w:r>
    </w:p>
    <w:p w:rsidR="00A672DA" w:rsidRDefault="00A672DA" w:rsidP="00284526">
      <w:pPr>
        <w:pStyle w:val="ListParagraph"/>
        <w:numPr>
          <w:ilvl w:val="3"/>
          <w:numId w:val="29"/>
        </w:numPr>
      </w:pPr>
      <w:r>
        <w:t>Switch to the “Schedules” main tab and then the “Schedules” sub</w:t>
      </w:r>
      <w:r w:rsidR="003F0918">
        <w:t>-</w:t>
      </w:r>
      <w:r>
        <w:t>tab. This is the last one on the right.</w:t>
      </w:r>
    </w:p>
    <w:p w:rsidR="00A672DA" w:rsidRDefault="00A672DA" w:rsidP="00284526">
      <w:pPr>
        <w:pStyle w:val="ListParagraph"/>
        <w:numPr>
          <w:ilvl w:val="3"/>
          <w:numId w:val="29"/>
        </w:numPr>
      </w:pPr>
      <w:r>
        <w:t>Click the green “+” at the bottom left. When prompted with the dialog choose “</w:t>
      </w:r>
      <w:del w:id="948" w:author="Mottillo, Maria" w:date="2016-05-02T12:06:00Z">
        <w:r w:rsidDel="00BE3E06">
          <w:delText>ScheduledSetpointManager</w:delText>
        </w:r>
      </w:del>
      <w:ins w:id="949" w:author="Mottillo, Maria" w:date="2016-05-02T12:06:00Z">
        <w:r w:rsidR="00BE3E06">
          <w:t>Temperature</w:t>
        </w:r>
      </w:ins>
      <w:r>
        <w:t xml:space="preserve">” for the class and then click “Apply”. </w:t>
      </w:r>
    </w:p>
    <w:p w:rsidR="00A672DA" w:rsidRDefault="00A672DA" w:rsidP="00284526">
      <w:pPr>
        <w:pStyle w:val="ListParagraph"/>
        <w:numPr>
          <w:ilvl w:val="4"/>
          <w:numId w:val="29"/>
        </w:numPr>
      </w:pPr>
      <w:r>
        <w:t>Leave the other fields as they are.</w:t>
      </w:r>
    </w:p>
    <w:p w:rsidR="00A672DA" w:rsidRDefault="00A672DA" w:rsidP="00284526">
      <w:pPr>
        <w:pStyle w:val="ListParagraph"/>
        <w:numPr>
          <w:ilvl w:val="3"/>
          <w:numId w:val="29"/>
        </w:numPr>
      </w:pPr>
      <w:r>
        <w:t>After the schedule is made</w:t>
      </w:r>
      <w:r w:rsidR="00B12D52">
        <w:t>,</w:t>
      </w:r>
      <w:r>
        <w:t xml:space="preserve"> name it “Guest Hot Water”.</w:t>
      </w:r>
    </w:p>
    <w:p w:rsidR="00A672DA" w:rsidRDefault="00A672DA" w:rsidP="00284526">
      <w:pPr>
        <w:pStyle w:val="ListParagraph"/>
        <w:numPr>
          <w:ilvl w:val="3"/>
          <w:numId w:val="29"/>
        </w:numPr>
      </w:pPr>
      <w:r>
        <w:t>The new schedule should show up at the top of the left pane. Click on “Default” just below “Run Period Profiles”.</w:t>
      </w:r>
    </w:p>
    <w:p w:rsidR="00A672DA" w:rsidRDefault="00A672DA" w:rsidP="00284526">
      <w:pPr>
        <w:pStyle w:val="ListParagraph"/>
        <w:numPr>
          <w:ilvl w:val="3"/>
          <w:numId w:val="29"/>
        </w:numPr>
      </w:pPr>
      <w:r>
        <w:t>Hover over the blue h</w:t>
      </w:r>
      <w:r w:rsidR="00DE1B0A">
        <w:t>orizontal line and set it to “</w:t>
      </w:r>
      <w:del w:id="950" w:author="Mottillo, Maria" w:date="2016-05-02T12:07:00Z">
        <w:r w:rsidR="00DE1B0A" w:rsidDel="00BE3E06">
          <w:delText>104</w:delText>
        </w:r>
      </w:del>
      <w:ins w:id="951" w:author="Mottillo, Maria" w:date="2016-05-02T12:07:00Z">
        <w:r w:rsidR="00BE3E06">
          <w:t>40</w:t>
        </w:r>
      </w:ins>
      <w:r>
        <w:t>”</w:t>
      </w:r>
      <w:r w:rsidR="00DE1B0A">
        <w:t xml:space="preserve"> </w:t>
      </w:r>
      <w:proofErr w:type="spellStart"/>
      <w:ins w:id="952" w:author="Mottillo, Maria" w:date="2016-05-02T12:07:00Z">
        <w:r w:rsidR="00BE3E06">
          <w:t>Celcius</w:t>
        </w:r>
      </w:ins>
      <w:proofErr w:type="spellEnd"/>
      <w:del w:id="953" w:author="Mottillo, Maria" w:date="2016-05-02T12:07:00Z">
        <w:r w:rsidR="00405D80" w:rsidRPr="00DE1B0A" w:rsidDel="00BE3E06">
          <w:delText>Fahrenheit</w:delText>
        </w:r>
      </w:del>
      <w:r w:rsidR="003F0918">
        <w:t xml:space="preserve"> (</w:t>
      </w:r>
      <w:r w:rsidR="003F0918">
        <w:fldChar w:fldCharType="begin"/>
      </w:r>
      <w:r w:rsidR="003F0918">
        <w:instrText xml:space="preserve"> REF _Ref362733318 \h </w:instrText>
      </w:r>
      <w:r w:rsidR="003F0918">
        <w:fldChar w:fldCharType="separate"/>
      </w:r>
      <w:r w:rsidR="009E08EC">
        <w:t xml:space="preserve">Figure </w:t>
      </w:r>
      <w:r w:rsidR="009E08EC">
        <w:rPr>
          <w:noProof/>
        </w:rPr>
        <w:t>9</w:t>
      </w:r>
      <w:r w:rsidR="009E08EC">
        <w:t>.</w:t>
      </w:r>
      <w:r w:rsidR="009E08EC">
        <w:rPr>
          <w:noProof/>
        </w:rPr>
        <w:t>5</w:t>
      </w:r>
      <w:r w:rsidR="003F0918">
        <w:fldChar w:fldCharType="end"/>
      </w:r>
      <w:r w:rsidR="003F0918">
        <w:t>)</w:t>
      </w:r>
      <w:r>
        <w:t xml:space="preserve">. </w:t>
      </w:r>
    </w:p>
    <w:p w:rsidR="006C2CBE" w:rsidRDefault="007E18DB" w:rsidP="00565F8A">
      <w:pPr>
        <w:keepNext/>
        <w:jc w:val="center"/>
      </w:pPr>
      <w:del w:id="954" w:author="Mottillo, Maria" w:date="2016-05-02T12:08:00Z">
        <w:r w:rsidDel="00BE3E06">
          <w:rPr>
            <w:noProof/>
            <w:lang w:val="en-CA" w:eastAsia="en-CA"/>
          </w:rPr>
          <w:drawing>
            <wp:inline distT="0" distB="0" distL="0" distR="0" wp14:anchorId="35E98375" wp14:editId="5A64F0F3">
              <wp:extent cx="4873752" cy="27432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873752" cy="2743200"/>
                      </a:xfrm>
                      <a:prstGeom prst="rect">
                        <a:avLst/>
                      </a:prstGeom>
                    </pic:spPr>
                  </pic:pic>
                </a:graphicData>
              </a:graphic>
            </wp:inline>
          </w:drawing>
        </w:r>
      </w:del>
    </w:p>
    <w:p w:rsidR="00A672DA" w:rsidDel="00BE3E06" w:rsidRDefault="006C2CBE" w:rsidP="00565F8A">
      <w:pPr>
        <w:pStyle w:val="Caption"/>
        <w:jc w:val="center"/>
        <w:rPr>
          <w:del w:id="955" w:author="Mottillo, Maria" w:date="2016-05-02T12:08:00Z"/>
        </w:rPr>
      </w:pPr>
      <w:bookmarkStart w:id="956" w:name="_Ref362733318"/>
      <w:del w:id="957" w:author="Mottillo, Maria" w:date="2016-05-02T12:08:00Z">
        <w:r w:rsidDel="00BE3E06">
          <w:delText xml:space="preserve">Figure </w:delText>
        </w:r>
        <w:r w:rsidR="00AA7161" w:rsidDel="00BE3E06">
          <w:fldChar w:fldCharType="begin"/>
        </w:r>
        <w:r w:rsidR="00AA7161" w:rsidDel="00BE3E06">
          <w:delInstrText xml:space="preserve"> STYLEREF 1 \s </w:delInstrText>
        </w:r>
        <w:r w:rsidR="00AA7161" w:rsidDel="00BE3E06">
          <w:fldChar w:fldCharType="separate"/>
        </w:r>
        <w:r w:rsidR="009E08EC" w:rsidDel="00BE3E06">
          <w:rPr>
            <w:noProof/>
          </w:rPr>
          <w:delText>9</w:delText>
        </w:r>
        <w:r w:rsidR="00AA7161" w:rsidDel="00BE3E06">
          <w:rPr>
            <w:noProof/>
          </w:rPr>
          <w:fldChar w:fldCharType="end"/>
        </w:r>
        <w:r w:rsidR="00454528" w:rsidDel="00BE3E06">
          <w:delText>.</w:delText>
        </w:r>
        <w:r w:rsidR="00454528" w:rsidDel="00BE3E06">
          <w:fldChar w:fldCharType="begin"/>
        </w:r>
        <w:r w:rsidR="00454528" w:rsidDel="00BE3E06">
          <w:delInstrText xml:space="preserve"> SEQ Figure \* ARABIC \s 1 </w:delInstrText>
        </w:r>
        <w:r w:rsidR="00454528" w:rsidDel="00BE3E06">
          <w:fldChar w:fldCharType="separate"/>
        </w:r>
        <w:r w:rsidR="009E08EC" w:rsidDel="00BE3E06">
          <w:rPr>
            <w:noProof/>
          </w:rPr>
          <w:delText>5</w:delText>
        </w:r>
        <w:r w:rsidR="00454528" w:rsidDel="00BE3E06">
          <w:fldChar w:fldCharType="end"/>
        </w:r>
        <w:bookmarkEnd w:id="956"/>
        <w:r w:rsidDel="00BE3E06">
          <w:delText xml:space="preserve">- </w:delText>
        </w:r>
        <w:r w:rsidR="00F74886" w:rsidDel="00BE3E06">
          <w:delText>Updating hot water temperature schedule</w:delText>
        </w:r>
      </w:del>
    </w:p>
    <w:p w:rsidR="00BE3E06" w:rsidRDefault="00BE3E06">
      <w:pPr>
        <w:rPr>
          <w:ins w:id="958" w:author="Mottillo, Maria" w:date="2016-05-02T12:08:00Z"/>
        </w:rPr>
        <w:pPrChange w:id="959" w:author="Mottillo, Maria" w:date="2016-05-02T12:08:00Z">
          <w:pPr>
            <w:pStyle w:val="Caption"/>
            <w:jc w:val="center"/>
          </w:pPr>
        </w:pPrChange>
      </w:pPr>
    </w:p>
    <w:p w:rsidR="00BE3E06" w:rsidRDefault="00BE3E06">
      <w:pPr>
        <w:keepNext/>
        <w:jc w:val="center"/>
        <w:rPr>
          <w:ins w:id="960" w:author="Mottillo, Maria" w:date="2016-05-02T12:09:00Z"/>
        </w:rPr>
        <w:pPrChange w:id="961" w:author="Mottillo, Maria" w:date="2016-05-02T12:09:00Z">
          <w:pPr>
            <w:jc w:val="center"/>
          </w:pPr>
        </w:pPrChange>
      </w:pPr>
      <w:ins w:id="962" w:author="Mottillo, Maria" w:date="2016-05-02T12:08:00Z">
        <w:r>
          <w:rPr>
            <w:noProof/>
            <w:lang w:val="en-CA" w:eastAsia="en-CA"/>
          </w:rPr>
          <w:lastRenderedPageBreak/>
          <w:drawing>
            <wp:inline distT="0" distB="0" distL="0" distR="0" wp14:anchorId="23EAA5F5" wp14:editId="7BED80A4">
              <wp:extent cx="4710545" cy="36772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9-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08905" cy="3676012"/>
                      </a:xfrm>
                      <a:prstGeom prst="rect">
                        <a:avLst/>
                      </a:prstGeom>
                    </pic:spPr>
                  </pic:pic>
                </a:graphicData>
              </a:graphic>
            </wp:inline>
          </w:drawing>
        </w:r>
      </w:ins>
    </w:p>
    <w:p w:rsidR="00BE3E06" w:rsidRPr="00BE3E06" w:rsidRDefault="00BE3E06" w:rsidP="00BE3E06">
      <w:pPr>
        <w:pStyle w:val="Caption"/>
        <w:jc w:val="center"/>
        <w:rPr>
          <w:ins w:id="963" w:author="Mottillo, Maria" w:date="2016-05-02T12:08:00Z"/>
        </w:rPr>
      </w:pPr>
      <w:ins w:id="964" w:author="Mottillo, Maria" w:date="2016-05-02T12:09:00Z">
        <w:r>
          <w:t>Figure 9.5- Updating hot water temperature</w:t>
        </w:r>
      </w:ins>
      <w:ins w:id="965" w:author="Mottillo, Maria" w:date="2016-05-02T12:10:00Z">
        <w:r>
          <w:t xml:space="preserve"> </w:t>
        </w:r>
      </w:ins>
      <w:ins w:id="966" w:author="Mottillo, Maria" w:date="2016-05-02T12:09:00Z">
        <w:r>
          <w:t>schedule</w:t>
        </w:r>
      </w:ins>
    </w:p>
    <w:p w:rsidR="00A672DA" w:rsidRDefault="00A672DA" w:rsidP="00284526">
      <w:pPr>
        <w:pStyle w:val="ListParagraph"/>
        <w:numPr>
          <w:ilvl w:val="3"/>
          <w:numId w:val="29"/>
        </w:numPr>
      </w:pPr>
      <w:r>
        <w:t>Switch back to the “Loads” tab, select the water use equipment definition, and drag the “Guest Hot Water”</w:t>
      </w:r>
      <w:r w:rsidR="007E18DB">
        <w:t xml:space="preserve"> schedule from “My Library” (</w:t>
      </w:r>
      <w:r w:rsidR="007E18DB">
        <w:fldChar w:fldCharType="begin"/>
      </w:r>
      <w:r w:rsidR="007E18DB">
        <w:instrText xml:space="preserve"> REF _Ref362733406 \h </w:instrText>
      </w:r>
      <w:r w:rsidR="007E18DB">
        <w:fldChar w:fldCharType="separate"/>
      </w:r>
      <w:r w:rsidR="009E08EC">
        <w:t xml:space="preserve">Figure </w:t>
      </w:r>
      <w:r w:rsidR="009E08EC">
        <w:rPr>
          <w:noProof/>
        </w:rPr>
        <w:t>9</w:t>
      </w:r>
      <w:r w:rsidR="009E08EC">
        <w:t>.</w:t>
      </w:r>
      <w:r w:rsidR="009E08EC">
        <w:rPr>
          <w:noProof/>
        </w:rPr>
        <w:t>6</w:t>
      </w:r>
      <w:r w:rsidR="007E18DB">
        <w:fldChar w:fldCharType="end"/>
      </w:r>
      <w:r>
        <w:t>).</w:t>
      </w:r>
    </w:p>
    <w:p w:rsidR="00247B98" w:rsidRDefault="007E18DB" w:rsidP="00F74886">
      <w:pPr>
        <w:keepNext/>
        <w:jc w:val="center"/>
      </w:pPr>
      <w:del w:id="967" w:author="Mottillo, Maria" w:date="2016-05-02T13:47:00Z">
        <w:r w:rsidDel="00F95B3C">
          <w:rPr>
            <w:noProof/>
            <w:lang w:val="en-CA" w:eastAsia="en-CA"/>
          </w:rPr>
          <w:lastRenderedPageBreak/>
          <w:drawing>
            <wp:inline distT="0" distB="0" distL="0" distR="0" wp14:anchorId="6E106895" wp14:editId="068912AB">
              <wp:extent cx="4873752" cy="2743200"/>
              <wp:effectExtent l="0" t="0" r="317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873752" cy="2743200"/>
                      </a:xfrm>
                      <a:prstGeom prst="rect">
                        <a:avLst/>
                      </a:prstGeom>
                    </pic:spPr>
                  </pic:pic>
                </a:graphicData>
              </a:graphic>
            </wp:inline>
          </w:drawing>
        </w:r>
      </w:del>
      <w:ins w:id="968" w:author="Mottillo, Maria" w:date="2016-05-02T13:47:00Z">
        <w:r w:rsidR="00F95B3C">
          <w:rPr>
            <w:noProof/>
            <w:lang w:val="en-CA" w:eastAsia="en-CA"/>
          </w:rPr>
          <w:drawing>
            <wp:inline distT="0" distB="0" distL="0" distR="0">
              <wp:extent cx="4941651" cy="4054142"/>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9-6.PNG"/>
                      <pic:cNvPicPr/>
                    </pic:nvPicPr>
                    <pic:blipFill>
                      <a:blip r:embed="rId126">
                        <a:extLst>
                          <a:ext uri="{28A0092B-C50C-407E-A947-70E740481C1C}">
                            <a14:useLocalDpi xmlns:a14="http://schemas.microsoft.com/office/drawing/2010/main" val="0"/>
                          </a:ext>
                        </a:extLst>
                      </a:blip>
                      <a:stretch>
                        <a:fillRect/>
                      </a:stretch>
                    </pic:blipFill>
                    <pic:spPr>
                      <a:xfrm>
                        <a:off x="0" y="0"/>
                        <a:ext cx="4948961" cy="4060139"/>
                      </a:xfrm>
                      <a:prstGeom prst="rect">
                        <a:avLst/>
                      </a:prstGeom>
                    </pic:spPr>
                  </pic:pic>
                </a:graphicData>
              </a:graphic>
            </wp:inline>
          </w:drawing>
        </w:r>
      </w:ins>
    </w:p>
    <w:p w:rsidR="00A672DA" w:rsidRDefault="00247B98" w:rsidP="00F74886">
      <w:pPr>
        <w:pStyle w:val="Caption"/>
        <w:jc w:val="center"/>
      </w:pPr>
      <w:bookmarkStart w:id="969" w:name="_Ref362733406"/>
      <w:proofErr w:type="gramStart"/>
      <w:r>
        <w:t xml:space="preserve">Figure </w:t>
      </w:r>
      <w:fldSimple w:instr=" STYLEREF 1 \s ">
        <w:r w:rsidR="009E08EC">
          <w:rPr>
            <w:noProof/>
          </w:rPr>
          <w:t>9</w:t>
        </w:r>
      </w:fldSimple>
      <w:r w:rsidR="00454528">
        <w:t>.</w:t>
      </w:r>
      <w:proofErr w:type="gramEnd"/>
      <w:r w:rsidR="00454528">
        <w:fldChar w:fldCharType="begin"/>
      </w:r>
      <w:r w:rsidR="00454528">
        <w:instrText xml:space="preserve"> SEQ Figure \* ARABIC \s 1 </w:instrText>
      </w:r>
      <w:r w:rsidR="00454528">
        <w:fldChar w:fldCharType="separate"/>
      </w:r>
      <w:r w:rsidR="009E08EC">
        <w:rPr>
          <w:noProof/>
        </w:rPr>
        <w:t>6</w:t>
      </w:r>
      <w:r w:rsidR="00454528">
        <w:fldChar w:fldCharType="end"/>
      </w:r>
      <w:bookmarkEnd w:id="969"/>
      <w:r>
        <w:t xml:space="preserve"> </w:t>
      </w:r>
      <w:r w:rsidR="00F74886">
        <w:t>–</w:t>
      </w:r>
      <w:r>
        <w:t xml:space="preserve"> </w:t>
      </w:r>
      <w:r w:rsidR="00F74886">
        <w:t xml:space="preserve">Updating </w:t>
      </w:r>
      <w:r w:rsidRPr="00303A1C">
        <w:t xml:space="preserve">water </w:t>
      </w:r>
      <w:r w:rsidR="0030266A">
        <w:t xml:space="preserve">use </w:t>
      </w:r>
      <w:r w:rsidRPr="00303A1C">
        <w:t xml:space="preserve">equipment with </w:t>
      </w:r>
      <w:r w:rsidR="00F74886">
        <w:t>hot water temperature schedule</w:t>
      </w:r>
      <w:r>
        <w:br/>
      </w:r>
    </w:p>
    <w:p w:rsidR="00222552" w:rsidRDefault="00A672DA" w:rsidP="00284526">
      <w:pPr>
        <w:pStyle w:val="ListParagraph"/>
        <w:numPr>
          <w:ilvl w:val="1"/>
          <w:numId w:val="29"/>
        </w:numPr>
      </w:pPr>
      <w:r>
        <w:t>Save your model as “</w:t>
      </w:r>
      <w:r>
        <w:fldChar w:fldCharType="begin"/>
      </w:r>
      <w:r>
        <w:instrText xml:space="preserve"> REF _Ref362731167 \n \h </w:instrText>
      </w:r>
      <w:r>
        <w:fldChar w:fldCharType="separate"/>
      </w:r>
      <w:r w:rsidR="009E08EC">
        <w:t xml:space="preserve">Section </w:t>
      </w:r>
      <w:del w:id="970" w:author="Mottillo, Maria" w:date="2016-05-02T12:12:00Z">
        <w:r w:rsidR="009E08EC" w:rsidDel="007E0CA7">
          <w:delText>8</w:delText>
        </w:r>
      </w:del>
      <w:ins w:id="971" w:author="Mottillo, Maria" w:date="2016-05-02T12:12:00Z">
        <w:r w:rsidR="007E0CA7">
          <w:t>9</w:t>
        </w:r>
      </w:ins>
      <w:r w:rsidR="009E08EC">
        <w:t xml:space="preserve"> -</w:t>
      </w:r>
      <w:r>
        <w:fldChar w:fldCharType="end"/>
      </w:r>
      <w:r w:rsidR="00276BFF">
        <w:t xml:space="preserve"> </w:t>
      </w:r>
      <w:proofErr w:type="spellStart"/>
      <w:r w:rsidR="00276BFF">
        <w:t>Model.osm</w:t>
      </w:r>
      <w:proofErr w:type="spellEnd"/>
      <w:r w:rsidR="00276BFF">
        <w:t>”</w:t>
      </w:r>
      <w:r w:rsidR="00B30885">
        <w:t xml:space="preserve"> using “</w:t>
      </w:r>
      <w:proofErr w:type="spellStart"/>
      <w:r w:rsidR="00B30885">
        <w:t>SaveAs</w:t>
      </w:r>
      <w:proofErr w:type="spellEnd"/>
      <w:r w:rsidR="00B30885">
        <w:t>” under the file menu.</w:t>
      </w:r>
    </w:p>
    <w:p w:rsidR="00B86500" w:rsidRDefault="00B86500" w:rsidP="00B86500">
      <w:pPr>
        <w:pStyle w:val="ListParagraph"/>
        <w:numPr>
          <w:ilvl w:val="1"/>
          <w:numId w:val="29"/>
        </w:numPr>
      </w:pPr>
      <w:bookmarkStart w:id="972" w:name="_Ref362735824"/>
      <w:r>
        <w:t xml:space="preserve">Optionally rerun the simulation. </w:t>
      </w:r>
      <w:r w:rsidR="00276BFF">
        <w:t xml:space="preserve">Notice that values show up for “Water Systems. </w:t>
      </w:r>
      <w:r>
        <w:t>(</w:t>
      </w:r>
      <w:r w:rsidR="00195233">
        <w:fldChar w:fldCharType="begin"/>
      </w:r>
      <w:r w:rsidR="00195233">
        <w:instrText xml:space="preserve"> REF _Ref387010655 \h </w:instrText>
      </w:r>
      <w:r w:rsidR="00195233">
        <w:fldChar w:fldCharType="separate"/>
      </w:r>
      <w:r w:rsidR="009E08EC">
        <w:t xml:space="preserve">Figure </w:t>
      </w:r>
      <w:r w:rsidR="009E08EC">
        <w:rPr>
          <w:noProof/>
        </w:rPr>
        <w:t>9</w:t>
      </w:r>
      <w:r w:rsidR="009E08EC">
        <w:t>.</w:t>
      </w:r>
      <w:r w:rsidR="009E08EC">
        <w:rPr>
          <w:noProof/>
        </w:rPr>
        <w:t>7</w:t>
      </w:r>
      <w:r w:rsidR="00195233">
        <w:fldChar w:fldCharType="end"/>
      </w:r>
      <w:r>
        <w:t>)</w:t>
      </w:r>
      <w:r w:rsidR="00195233">
        <w:t xml:space="preserve"> (</w:t>
      </w:r>
      <w:r w:rsidR="00195233">
        <w:fldChar w:fldCharType="begin"/>
      </w:r>
      <w:r w:rsidR="00195233">
        <w:instrText xml:space="preserve"> REF _Ref387010662 \h </w:instrText>
      </w:r>
      <w:r w:rsidR="00195233">
        <w:fldChar w:fldCharType="separate"/>
      </w:r>
      <w:r w:rsidR="009E08EC">
        <w:t xml:space="preserve">Figure </w:t>
      </w:r>
      <w:r w:rsidR="009E08EC">
        <w:rPr>
          <w:noProof/>
        </w:rPr>
        <w:t>9</w:t>
      </w:r>
      <w:r w:rsidR="009E08EC">
        <w:t>.</w:t>
      </w:r>
      <w:r w:rsidR="009E08EC">
        <w:rPr>
          <w:noProof/>
        </w:rPr>
        <w:t>8</w:t>
      </w:r>
      <w:r w:rsidR="00195233">
        <w:fldChar w:fldCharType="end"/>
      </w:r>
      <w:r w:rsidR="00195233">
        <w:t>)</w:t>
      </w:r>
      <w:r>
        <w:t>.</w:t>
      </w:r>
    </w:p>
    <w:p w:rsidR="00B86500" w:rsidRDefault="00C333A5" w:rsidP="005935BD">
      <w:pPr>
        <w:keepNext/>
        <w:jc w:val="center"/>
        <w:rPr>
          <w:ins w:id="973" w:author="Mottillo, Maria" w:date="2016-05-02T12:17:00Z"/>
        </w:rPr>
      </w:pPr>
      <w:del w:id="974" w:author="Mottillo, Maria" w:date="2016-05-02T12:17:00Z">
        <w:r w:rsidDel="007E0CA7">
          <w:rPr>
            <w:noProof/>
            <w:lang w:val="en-CA" w:eastAsia="en-CA"/>
          </w:rPr>
          <w:lastRenderedPageBreak/>
          <w:drawing>
            <wp:inline distT="0" distB="0" distL="0" distR="0" wp14:anchorId="4DADB3F0" wp14:editId="1BDCDF26">
              <wp:extent cx="5065776" cy="274320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065776" cy="2743200"/>
                      </a:xfrm>
                      <a:prstGeom prst="rect">
                        <a:avLst/>
                      </a:prstGeom>
                    </pic:spPr>
                  </pic:pic>
                </a:graphicData>
              </a:graphic>
            </wp:inline>
          </w:drawing>
        </w:r>
      </w:del>
    </w:p>
    <w:p w:rsidR="007E0CA7" w:rsidRDefault="007E0CA7" w:rsidP="005935BD">
      <w:pPr>
        <w:keepNext/>
        <w:jc w:val="center"/>
      </w:pPr>
      <w:ins w:id="975" w:author="Mottillo, Maria" w:date="2016-05-02T12:17:00Z">
        <w:r>
          <w:rPr>
            <w:noProof/>
            <w:lang w:val="en-CA" w:eastAsia="en-CA"/>
          </w:rPr>
          <w:drawing>
            <wp:inline distT="0" distB="0" distL="0" distR="0">
              <wp:extent cx="4999951" cy="310341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9-7.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98210" cy="3102337"/>
                      </a:xfrm>
                      <a:prstGeom prst="rect">
                        <a:avLst/>
                      </a:prstGeom>
                    </pic:spPr>
                  </pic:pic>
                </a:graphicData>
              </a:graphic>
            </wp:inline>
          </w:drawing>
        </w:r>
      </w:ins>
    </w:p>
    <w:p w:rsidR="00502C34" w:rsidRDefault="00502C34" w:rsidP="005935BD">
      <w:pPr>
        <w:pStyle w:val="Caption"/>
        <w:jc w:val="center"/>
      </w:pPr>
      <w:bookmarkStart w:id="976" w:name="_Ref387010655"/>
      <w:proofErr w:type="gramStart"/>
      <w:r>
        <w:t xml:space="preserve">Figure </w:t>
      </w:r>
      <w:fldSimple w:instr=" STYLEREF 1 \s ">
        <w:r w:rsidR="009E08EC">
          <w:rPr>
            <w:noProof/>
          </w:rPr>
          <w:t>9</w:t>
        </w:r>
      </w:fldSimple>
      <w:r w:rsidR="00454528">
        <w:t>.</w:t>
      </w:r>
      <w:proofErr w:type="gramEnd"/>
      <w:r w:rsidR="00454528">
        <w:fldChar w:fldCharType="begin"/>
      </w:r>
      <w:r w:rsidR="00454528">
        <w:instrText xml:space="preserve"> SEQ Figure \* ARABIC \s 1 </w:instrText>
      </w:r>
      <w:r w:rsidR="00454528">
        <w:fldChar w:fldCharType="separate"/>
      </w:r>
      <w:r w:rsidR="009E08EC">
        <w:rPr>
          <w:noProof/>
        </w:rPr>
        <w:t>7</w:t>
      </w:r>
      <w:r w:rsidR="00454528">
        <w:fldChar w:fldCharType="end"/>
      </w:r>
      <w:bookmarkEnd w:id="976"/>
      <w:r>
        <w:t xml:space="preserve"> - </w:t>
      </w:r>
      <w:r w:rsidR="005935BD">
        <w:t xml:space="preserve">Simulation results with </w:t>
      </w:r>
      <w:r>
        <w:t>service hot water</w:t>
      </w:r>
    </w:p>
    <w:p w:rsidR="00B86500" w:rsidRDefault="00C333A5" w:rsidP="000012D0">
      <w:pPr>
        <w:pStyle w:val="Caption"/>
        <w:jc w:val="center"/>
        <w:rPr>
          <w:ins w:id="977" w:author="Mottillo, Maria" w:date="2016-05-02T12:17:00Z"/>
        </w:rPr>
      </w:pPr>
      <w:del w:id="978" w:author="Mottillo, Maria" w:date="2016-05-02T12:17:00Z">
        <w:r w:rsidDel="007E0CA7">
          <w:rPr>
            <w:noProof/>
            <w:lang w:val="en-CA" w:eastAsia="en-CA"/>
          </w:rPr>
          <w:lastRenderedPageBreak/>
          <w:drawing>
            <wp:inline distT="0" distB="0" distL="0" distR="0" wp14:anchorId="37915272" wp14:editId="5D14BB6D">
              <wp:extent cx="2257425" cy="2828925"/>
              <wp:effectExtent l="19050" t="19050" r="2857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r="63944" b="16573"/>
                      <a:stretch/>
                    </pic:blipFill>
                    <pic:spPr bwMode="auto">
                      <a:xfrm>
                        <a:off x="0" y="0"/>
                        <a:ext cx="2258440" cy="2830196"/>
                      </a:xfrm>
                      <a:prstGeom prst="rect">
                        <a:avLst/>
                      </a:prstGeom>
                      <a:ln w="3175">
                        <a:solidFill>
                          <a:schemeClr val="bg1"/>
                        </a:solidFill>
                      </a:ln>
                      <a:extLst>
                        <a:ext uri="{53640926-AAD7-44D8-BBD7-CCE9431645EC}">
                          <a14:shadowObscured xmlns:a14="http://schemas.microsoft.com/office/drawing/2010/main"/>
                        </a:ext>
                      </a:extLst>
                    </pic:spPr>
                  </pic:pic>
                </a:graphicData>
              </a:graphic>
            </wp:inline>
          </w:drawing>
        </w:r>
        <w:r w:rsidDel="007E0CA7">
          <w:rPr>
            <w:noProof/>
            <w:lang w:val="en-CA" w:eastAsia="en-CA"/>
          </w:rPr>
          <w:drawing>
            <wp:inline distT="0" distB="0" distL="0" distR="0" wp14:anchorId="5C9B698A" wp14:editId="512CCB78">
              <wp:extent cx="1724025" cy="23050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4260" t="12922" r="68204" b="19101"/>
                      <a:stretch/>
                    </pic:blipFill>
                    <pic:spPr bwMode="auto">
                      <a:xfrm>
                        <a:off x="0" y="0"/>
                        <a:ext cx="1724800" cy="2306086"/>
                      </a:xfrm>
                      <a:prstGeom prst="rect">
                        <a:avLst/>
                      </a:prstGeom>
                      <a:ln>
                        <a:noFill/>
                      </a:ln>
                      <a:extLst>
                        <a:ext uri="{53640926-AAD7-44D8-BBD7-CCE9431645EC}">
                          <a14:shadowObscured xmlns:a14="http://schemas.microsoft.com/office/drawing/2010/main"/>
                        </a:ext>
                      </a:extLst>
                    </pic:spPr>
                  </pic:pic>
                </a:graphicData>
              </a:graphic>
            </wp:inline>
          </w:drawing>
        </w:r>
        <w:r w:rsidDel="007E0CA7">
          <w:rPr>
            <w:noProof/>
            <w:lang w:val="en-CA" w:eastAsia="en-CA"/>
          </w:rPr>
          <w:drawing>
            <wp:inline distT="0" distB="0" distL="0" distR="0" wp14:anchorId="4A558AE1" wp14:editId="4EBDA6FD">
              <wp:extent cx="1695450" cy="20193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4412" t="23595" r="68494" b="16825"/>
                      <a:stretch/>
                    </pic:blipFill>
                    <pic:spPr bwMode="auto">
                      <a:xfrm>
                        <a:off x="0" y="0"/>
                        <a:ext cx="1697035" cy="2021187"/>
                      </a:xfrm>
                      <a:prstGeom prst="rect">
                        <a:avLst/>
                      </a:prstGeom>
                      <a:ln>
                        <a:noFill/>
                      </a:ln>
                      <a:extLst>
                        <a:ext uri="{53640926-AAD7-44D8-BBD7-CCE9431645EC}">
                          <a14:shadowObscured xmlns:a14="http://schemas.microsoft.com/office/drawing/2010/main"/>
                        </a:ext>
                      </a:extLst>
                    </pic:spPr>
                  </pic:pic>
                </a:graphicData>
              </a:graphic>
            </wp:inline>
          </w:drawing>
        </w:r>
      </w:del>
    </w:p>
    <w:p w:rsidR="007E0CA7" w:rsidRDefault="007E0CA7">
      <w:pPr>
        <w:jc w:val="center"/>
        <w:rPr>
          <w:ins w:id="979" w:author="Mottillo, Maria" w:date="2016-05-02T12:17:00Z"/>
        </w:rPr>
        <w:pPrChange w:id="980" w:author="Mottillo, Maria" w:date="2016-05-02T12:18:00Z">
          <w:pPr>
            <w:pStyle w:val="Caption"/>
            <w:jc w:val="center"/>
          </w:pPr>
        </w:pPrChange>
      </w:pPr>
      <w:ins w:id="981" w:author="Mottillo, Maria" w:date="2016-05-02T12:17:00Z">
        <w:r>
          <w:rPr>
            <w:noProof/>
            <w:lang w:val="en-CA" w:eastAsia="en-CA"/>
          </w:rPr>
          <w:drawing>
            <wp:inline distT="0" distB="0" distL="0" distR="0">
              <wp:extent cx="5919007" cy="4076972"/>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9-8.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11670" cy="4071919"/>
                      </a:xfrm>
                      <a:prstGeom prst="rect">
                        <a:avLst/>
                      </a:prstGeom>
                    </pic:spPr>
                  </pic:pic>
                </a:graphicData>
              </a:graphic>
            </wp:inline>
          </w:drawing>
        </w:r>
      </w:ins>
    </w:p>
    <w:p w:rsidR="007E0CA7" w:rsidRPr="007E0CA7" w:rsidRDefault="007E0CA7">
      <w:pPr>
        <w:pPrChange w:id="982" w:author="Mottillo, Maria" w:date="2016-05-02T12:17:00Z">
          <w:pPr>
            <w:pStyle w:val="Caption"/>
            <w:jc w:val="center"/>
          </w:pPr>
        </w:pPrChange>
      </w:pPr>
    </w:p>
    <w:p w:rsidR="00B86500" w:rsidRDefault="00B86500" w:rsidP="000012D0">
      <w:pPr>
        <w:pStyle w:val="Caption"/>
        <w:jc w:val="center"/>
      </w:pPr>
      <w:bookmarkStart w:id="983" w:name="_Ref387010662"/>
      <w:proofErr w:type="gramStart"/>
      <w:r>
        <w:t xml:space="preserve">Figure </w:t>
      </w:r>
      <w:fldSimple w:instr=" STYLEREF 1 \s ">
        <w:r w:rsidR="009E08EC">
          <w:rPr>
            <w:noProof/>
          </w:rPr>
          <w:t>9</w:t>
        </w:r>
      </w:fldSimple>
      <w:r w:rsidR="00454528">
        <w:t>.</w:t>
      </w:r>
      <w:proofErr w:type="gramEnd"/>
      <w:r w:rsidR="00454528">
        <w:fldChar w:fldCharType="begin"/>
      </w:r>
      <w:r w:rsidR="00454528">
        <w:instrText xml:space="preserve"> SEQ Figure \* ARABIC \s 1 </w:instrText>
      </w:r>
      <w:r w:rsidR="00454528">
        <w:fldChar w:fldCharType="separate"/>
      </w:r>
      <w:r w:rsidR="009E08EC">
        <w:rPr>
          <w:noProof/>
        </w:rPr>
        <w:t>8</w:t>
      </w:r>
      <w:r w:rsidR="00454528">
        <w:fldChar w:fldCharType="end"/>
      </w:r>
      <w:bookmarkEnd w:id="983"/>
      <w:r>
        <w:t xml:space="preserve"> - </w:t>
      </w:r>
      <w:r w:rsidR="000012D0">
        <w:t>A</w:t>
      </w:r>
      <w:r w:rsidRPr="0011042D">
        <w:t xml:space="preserve">nnual summary results with </w:t>
      </w:r>
      <w:r w:rsidR="00502C34">
        <w:t>service hot water</w:t>
      </w:r>
      <w:r w:rsidR="006D6C85">
        <w:t xml:space="preserve"> (EUI 11</w:t>
      </w:r>
      <w:ins w:id="984" w:author="Mottillo, Maria" w:date="2016-05-02T12:18:00Z">
        <w:r w:rsidR="005B004A">
          <w:t>4.03</w:t>
        </w:r>
      </w:ins>
      <w:del w:id="985" w:author="Mottillo, Maria" w:date="2016-05-02T12:18:00Z">
        <w:r w:rsidR="006D6C85" w:rsidDel="005B004A">
          <w:delText>3.39</w:delText>
        </w:r>
      </w:del>
      <w:r w:rsidR="006D6C85">
        <w:t xml:space="preserve"> </w:t>
      </w:r>
      <w:proofErr w:type="spellStart"/>
      <w:r w:rsidR="006D6C85">
        <w:t>kBtu</w:t>
      </w:r>
      <w:proofErr w:type="spellEnd"/>
      <w:r w:rsidR="006D6C85">
        <w:t>/ft2)</w:t>
      </w:r>
    </w:p>
    <w:p w:rsidR="00E52F06" w:rsidRPr="00284526" w:rsidRDefault="0096772B" w:rsidP="00284526">
      <w:pPr>
        <w:pStyle w:val="Heading1"/>
        <w:numPr>
          <w:ilvl w:val="0"/>
          <w:numId w:val="30"/>
        </w:numPr>
        <w:rPr>
          <w:i/>
        </w:rPr>
      </w:pPr>
      <w:bookmarkStart w:id="986" w:name="_Ref387045673"/>
      <w:bookmarkStart w:id="987" w:name="_Toc387046123"/>
      <w:r>
        <w:t>Advanced HVAC, Modeling a Dedicated Outdoor Air System</w:t>
      </w:r>
      <w:bookmarkEnd w:id="972"/>
      <w:bookmarkEnd w:id="986"/>
      <w:bookmarkEnd w:id="987"/>
      <w:r w:rsidR="00E52F06">
        <w:br/>
      </w:r>
    </w:p>
    <w:p w:rsidR="009E2703" w:rsidRDefault="009E2703" w:rsidP="00244D47">
      <w:pPr>
        <w:pStyle w:val="ListParagraph"/>
        <w:numPr>
          <w:ilvl w:val="1"/>
          <w:numId w:val="25"/>
        </w:numPr>
      </w:pPr>
      <w:r>
        <w:t>Create an Empty Air Loop.</w:t>
      </w:r>
    </w:p>
    <w:p w:rsidR="009E2703" w:rsidRDefault="009E2703" w:rsidP="00922532">
      <w:pPr>
        <w:pStyle w:val="ListParagraph"/>
        <w:numPr>
          <w:ilvl w:val="2"/>
          <w:numId w:val="25"/>
        </w:numPr>
      </w:pPr>
      <w:r>
        <w:t>Go to the “HVAC System” tab and click the green “+”.</w:t>
      </w:r>
    </w:p>
    <w:p w:rsidR="009E2703" w:rsidRDefault="009E2703" w:rsidP="00922532">
      <w:pPr>
        <w:pStyle w:val="ListParagraph"/>
        <w:numPr>
          <w:ilvl w:val="2"/>
          <w:numId w:val="25"/>
        </w:numPr>
      </w:pPr>
      <w:r>
        <w:lastRenderedPageBreak/>
        <w:t>Create an empty air loop.</w:t>
      </w:r>
    </w:p>
    <w:p w:rsidR="009E2703" w:rsidRDefault="009E2703" w:rsidP="00922532">
      <w:pPr>
        <w:pStyle w:val="ListParagraph"/>
        <w:numPr>
          <w:ilvl w:val="1"/>
          <w:numId w:val="25"/>
        </w:numPr>
      </w:pPr>
      <w:r>
        <w:t>Add “Thermal Zone 5” the air loop.</w:t>
      </w:r>
    </w:p>
    <w:p w:rsidR="009E2703" w:rsidRDefault="009E2703" w:rsidP="00922532">
      <w:pPr>
        <w:pStyle w:val="ListParagraph"/>
        <w:numPr>
          <w:ilvl w:val="2"/>
          <w:numId w:val="25"/>
        </w:numPr>
      </w:pPr>
      <w:r>
        <w:t>Drag “Thermal Zone 5” from “My Model” onto the demand side drop zone.</w:t>
      </w:r>
    </w:p>
    <w:p w:rsidR="009E2703" w:rsidRDefault="009E2703" w:rsidP="00922532">
      <w:pPr>
        <w:pStyle w:val="ListParagraph"/>
        <w:numPr>
          <w:ilvl w:val="2"/>
          <w:numId w:val="25"/>
        </w:numPr>
      </w:pPr>
      <w:r>
        <w:t xml:space="preserve">Switch the “Library” click on the “Air Terminal Single Duct Uncontrolled” category. </w:t>
      </w:r>
    </w:p>
    <w:p w:rsidR="009E2703" w:rsidRDefault="009E2703" w:rsidP="00922532">
      <w:pPr>
        <w:pStyle w:val="ListParagraph"/>
        <w:numPr>
          <w:ilvl w:val="2"/>
          <w:numId w:val="25"/>
        </w:numPr>
      </w:pPr>
      <w:r>
        <w:t>Drag the terminal onto the node just to the right of the “Thermal Zone 5” in the diagram.</w:t>
      </w:r>
    </w:p>
    <w:p w:rsidR="009E2703" w:rsidRDefault="009E2703" w:rsidP="000012D0">
      <w:pPr>
        <w:jc w:val="center"/>
      </w:pPr>
      <w:r>
        <w:rPr>
          <w:noProof/>
          <w:lang w:val="en-CA" w:eastAsia="en-CA"/>
        </w:rPr>
        <mc:AlternateContent>
          <mc:Choice Requires="wps">
            <w:drawing>
              <wp:inline distT="0" distB="0" distL="0" distR="0" wp14:anchorId="1A6AA7DB" wp14:editId="08B63030">
                <wp:extent cx="5041265" cy="680720"/>
                <wp:effectExtent l="9525" t="6985" r="16510" b="26670"/>
                <wp:docPr id="5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265" cy="68072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9E2703">
                            <w:r w:rsidRPr="00BE5979">
                              <w:t>Tip</w:t>
                            </w:r>
                            <w:r>
                              <w:t>:</w:t>
                            </w:r>
                            <w:r w:rsidRPr="00BE5979">
                              <w:t xml:space="preserve"> </w:t>
                            </w:r>
                            <w:r>
                              <w:t>Adding a thermal zone to an air loop will disconnect it from other air loops that it may have been on. It will not however remove zone equipment such as PTHP or PTAC systems.</w:t>
                            </w:r>
                          </w:p>
                          <w:p w:rsidR="00204899" w:rsidRPr="006B0796" w:rsidRDefault="00204899" w:rsidP="009E2703"/>
                          <w:p w:rsidR="00204899" w:rsidRPr="006B0796" w:rsidRDefault="00204899" w:rsidP="009E2703">
                            <w:pPr>
                              <w:rPr>
                                <w:i/>
                                <w:color w:val="943634" w:themeColor="accent2" w:themeShade="BF"/>
                              </w:rPr>
                            </w:pPr>
                          </w:p>
                          <w:p w:rsidR="00204899" w:rsidRPr="006B0796" w:rsidRDefault="00204899" w:rsidP="009E2703">
                            <w:pPr>
                              <w:rPr>
                                <w:i/>
                                <w:color w:val="943634" w:themeColor="accent2" w:themeShade="BF"/>
                              </w:rPr>
                            </w:pPr>
                          </w:p>
                          <w:p w:rsidR="00204899" w:rsidRPr="006B0796" w:rsidRDefault="00204899" w:rsidP="009E2703">
                            <w:pPr>
                              <w:rPr>
                                <w:i/>
                                <w:color w:val="943634" w:themeColor="accent2" w:themeShade="BF"/>
                              </w:rPr>
                            </w:pPr>
                          </w:p>
                          <w:p w:rsidR="00204899" w:rsidRPr="006B0796" w:rsidRDefault="00204899" w:rsidP="009E2703"/>
                          <w:p w:rsidR="00204899" w:rsidRPr="00BE5979" w:rsidRDefault="00204899" w:rsidP="009E2703"/>
                        </w:txbxContent>
                      </wps:txbx>
                      <wps:bodyPr rot="0" vert="horz" wrap="square" lIns="91440" tIns="45720" rIns="91440" bIns="45720" anchor="t" anchorCtr="0" upright="1">
                        <a:noAutofit/>
                      </wps:bodyPr>
                    </wps:wsp>
                  </a:graphicData>
                </a:graphic>
              </wp:inline>
            </w:drawing>
          </mc:Choice>
          <mc:Fallback>
            <w:pict>
              <v:shape id="Text Box 4" o:spid="_x0000_s1078" type="#_x0000_t202" style="width:396.95pt;height:5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" fillcolor="#d6e3bc [1302]" strokecolor="#c2d69b [1942]" strokeweight="1pt">
                <v:fill color2="#d6e3bc" focus="100%" type="gradient"/>
                <v:shadow on="t" color="#4e6128 [1606]" opacity=".5" offset="1pt"/>
                <v:textbox>
                  <w:txbxContent>
                    <w:p w:rsidR="00204899" w:rsidRPr="006B0796" w:rsidRDefault="00204899" w:rsidP="009E2703">
                      <w:r w:rsidRPr="00BE5979">
                        <w:t>Tip</w:t>
                      </w:r>
                      <w:r>
                        <w:t>:</w:t>
                      </w:r>
                      <w:r w:rsidRPr="00BE5979">
                        <w:t xml:space="preserve"> </w:t>
                      </w:r>
                      <w:r>
                        <w:t>Adding a thermal zone to an air loop will disconnect it from other air loops that it may have been on. It will not however remove zone equipment such as PTHP or PTAC systems.</w:t>
                      </w:r>
                    </w:p>
                    <w:p w:rsidR="00204899" w:rsidRPr="006B0796" w:rsidRDefault="00204899" w:rsidP="009E2703"/>
                    <w:p w:rsidR="00204899" w:rsidRPr="006B0796" w:rsidRDefault="00204899" w:rsidP="009E2703">
                      <w:pPr>
                        <w:rPr>
                          <w:i/>
                          <w:color w:val="943634" w:themeColor="accent2" w:themeShade="BF"/>
                        </w:rPr>
                      </w:pPr>
                    </w:p>
                    <w:p w:rsidR="00204899" w:rsidRPr="006B0796" w:rsidRDefault="00204899" w:rsidP="009E2703">
                      <w:pPr>
                        <w:rPr>
                          <w:i/>
                          <w:color w:val="943634" w:themeColor="accent2" w:themeShade="BF"/>
                        </w:rPr>
                      </w:pPr>
                    </w:p>
                    <w:p w:rsidR="00204899" w:rsidRPr="006B0796" w:rsidRDefault="00204899" w:rsidP="009E2703">
                      <w:pPr>
                        <w:rPr>
                          <w:i/>
                          <w:color w:val="943634" w:themeColor="accent2" w:themeShade="BF"/>
                        </w:rPr>
                      </w:pPr>
                    </w:p>
                    <w:p w:rsidR="00204899" w:rsidRPr="006B0796" w:rsidRDefault="00204899" w:rsidP="009E2703"/>
                    <w:p w:rsidR="00204899" w:rsidRPr="00BE5979" w:rsidRDefault="00204899" w:rsidP="009E2703"/>
                  </w:txbxContent>
                </v:textbox>
                <w10:anchorlock/>
              </v:shape>
            </w:pict>
          </mc:Fallback>
        </mc:AlternateContent>
      </w:r>
    </w:p>
    <w:p w:rsidR="009E2703" w:rsidRDefault="009E2703" w:rsidP="00922532">
      <w:pPr>
        <w:pStyle w:val="ListParagraph"/>
        <w:numPr>
          <w:ilvl w:val="1"/>
          <w:numId w:val="25"/>
        </w:numPr>
      </w:pPr>
      <w:r>
        <w:t xml:space="preserve">Add </w:t>
      </w:r>
      <w:r w:rsidR="00B73C64">
        <w:t xml:space="preserve">outdoor air, cooling, heating, </w:t>
      </w:r>
      <w:r>
        <w:t xml:space="preserve">fan, and </w:t>
      </w:r>
      <w:proofErr w:type="spellStart"/>
      <w:r>
        <w:t>setpoint</w:t>
      </w:r>
      <w:proofErr w:type="spellEnd"/>
      <w:r>
        <w:t xml:space="preserve"> manager to the air loop.</w:t>
      </w:r>
    </w:p>
    <w:p w:rsidR="009E2703" w:rsidRDefault="009E2703" w:rsidP="00922532">
      <w:pPr>
        <w:pStyle w:val="ListParagraph"/>
        <w:numPr>
          <w:ilvl w:val="2"/>
          <w:numId w:val="25"/>
        </w:numPr>
      </w:pPr>
      <w:r>
        <w:t>Go back to “Library” an “</w:t>
      </w:r>
      <w:proofErr w:type="spellStart"/>
      <w:r>
        <w:t>AirLoopHVAC</w:t>
      </w:r>
      <w:proofErr w:type="spellEnd"/>
      <w:r>
        <w:t xml:space="preserve"> Outdoor Air System” onto either of the two nodes in the supply half of the air loop.</w:t>
      </w:r>
    </w:p>
    <w:p w:rsidR="009E2703" w:rsidRDefault="009E2703" w:rsidP="00922532">
      <w:pPr>
        <w:pStyle w:val="ListParagraph"/>
        <w:numPr>
          <w:ilvl w:val="2"/>
          <w:numId w:val="25"/>
        </w:numPr>
      </w:pPr>
      <w:r>
        <w:t>Repeat the last step, but add a “Coil Cooling Water” and make sure to use the node at the right side of the supply side of the loop.</w:t>
      </w:r>
    </w:p>
    <w:p w:rsidR="009E2703" w:rsidRDefault="009E2703" w:rsidP="00922532">
      <w:pPr>
        <w:pStyle w:val="ListParagraph"/>
        <w:numPr>
          <w:ilvl w:val="2"/>
          <w:numId w:val="25"/>
        </w:numPr>
      </w:pPr>
      <w:r>
        <w:t>Add “Coil Heating Water” again to the right side node on the supply half of the loop.</w:t>
      </w:r>
    </w:p>
    <w:p w:rsidR="009E2703" w:rsidRDefault="009E2703" w:rsidP="00922532">
      <w:pPr>
        <w:pStyle w:val="ListParagraph"/>
        <w:numPr>
          <w:ilvl w:val="2"/>
          <w:numId w:val="25"/>
        </w:numPr>
      </w:pPr>
      <w:r>
        <w:t>Add a “Fan Variable Volume” to the right side of the supply half of the loop.</w:t>
      </w:r>
    </w:p>
    <w:p w:rsidR="009E2703" w:rsidRDefault="009E2703" w:rsidP="00922532">
      <w:pPr>
        <w:pStyle w:val="ListParagraph"/>
        <w:numPr>
          <w:ilvl w:val="2"/>
          <w:numId w:val="25"/>
        </w:numPr>
      </w:pPr>
      <w:r>
        <w:t>Lastly add a “</w:t>
      </w:r>
      <w:proofErr w:type="spellStart"/>
      <w:r>
        <w:t>Setpoint</w:t>
      </w:r>
      <w:proofErr w:type="spellEnd"/>
      <w:r>
        <w:t xml:space="preserve"> Manager Scheduled – </w:t>
      </w:r>
      <w:ins w:id="988" w:author="Mottillo, Maria" w:date="2016-05-02T12:23:00Z">
        <w:r w:rsidR="00372FEB">
          <w:t xml:space="preserve">Scheduled </w:t>
        </w:r>
      </w:ins>
      <w:r>
        <w:t xml:space="preserve">Deck </w:t>
      </w:r>
      <w:proofErr w:type="gramStart"/>
      <w:r>
        <w:t xml:space="preserve">Temp </w:t>
      </w:r>
      <w:proofErr w:type="gramEnd"/>
      <w:del w:id="989" w:author="Mottillo, Maria" w:date="2016-05-02T12:24:00Z">
        <w:r w:rsidDel="00372FEB">
          <w:delText>SP</w:delText>
        </w:r>
      </w:del>
      <w:del w:id="990" w:author="Mottillo, Maria" w:date="2016-05-02T12:23:00Z">
        <w:r w:rsidDel="00372FEB">
          <w:delText>M</w:delText>
        </w:r>
      </w:del>
      <w:r w:rsidR="00922532">
        <w:t xml:space="preserve">” to the same </w:t>
      </w:r>
      <w:ins w:id="991" w:author="Mottillo, Maria" w:date="2016-05-02T12:24:00Z">
        <w:r w:rsidR="00372FEB">
          <w:t xml:space="preserve">right side </w:t>
        </w:r>
      </w:ins>
      <w:r w:rsidR="00922532">
        <w:t>node</w:t>
      </w:r>
      <w:r>
        <w:t xml:space="preserve"> (</w:t>
      </w:r>
      <w:r w:rsidR="00922532">
        <w:fldChar w:fldCharType="begin"/>
      </w:r>
      <w:r w:rsidR="00922532">
        <w:instrText xml:space="preserve"> REF _Ref362735108 \h </w:instrText>
      </w:r>
      <w:r w:rsidR="00922532">
        <w:fldChar w:fldCharType="separate"/>
      </w:r>
      <w:r w:rsidR="009E08EC">
        <w:t xml:space="preserve">Figure </w:t>
      </w:r>
      <w:r w:rsidR="009E08EC">
        <w:rPr>
          <w:noProof/>
        </w:rPr>
        <w:t>10</w:t>
      </w:r>
      <w:r w:rsidR="009E08EC">
        <w:t>.</w:t>
      </w:r>
      <w:r w:rsidR="009E08EC">
        <w:rPr>
          <w:noProof/>
        </w:rPr>
        <w:t>1</w:t>
      </w:r>
      <w:r w:rsidR="00922532">
        <w:fldChar w:fldCharType="end"/>
      </w:r>
      <w:r>
        <w:t>).</w:t>
      </w:r>
    </w:p>
    <w:p w:rsidR="00922532" w:rsidRDefault="000B52E6" w:rsidP="000012D0">
      <w:pPr>
        <w:keepNext/>
        <w:jc w:val="center"/>
        <w:rPr>
          <w:ins w:id="992" w:author="Mottillo, Maria" w:date="2016-05-02T12:25:00Z"/>
        </w:rPr>
      </w:pPr>
      <w:del w:id="993" w:author="Mottillo, Maria" w:date="2016-05-02T12:24:00Z">
        <w:r w:rsidDel="00372FEB">
          <w:rPr>
            <w:noProof/>
            <w:lang w:val="en-CA" w:eastAsia="en-CA"/>
          </w:rPr>
          <w:lastRenderedPageBreak/>
          <w:drawing>
            <wp:inline distT="0" distB="0" distL="0" distR="0" wp14:anchorId="064761F3" wp14:editId="7B85623E">
              <wp:extent cx="4873752" cy="2743200"/>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873752" cy="2743200"/>
                      </a:xfrm>
                      <a:prstGeom prst="rect">
                        <a:avLst/>
                      </a:prstGeom>
                    </pic:spPr>
                  </pic:pic>
                </a:graphicData>
              </a:graphic>
            </wp:inline>
          </w:drawing>
        </w:r>
      </w:del>
    </w:p>
    <w:p w:rsidR="00372FEB" w:rsidRDefault="00372FEB" w:rsidP="000012D0">
      <w:pPr>
        <w:keepNext/>
        <w:jc w:val="center"/>
        <w:rPr>
          <w:ins w:id="994" w:author="Mottillo, Maria" w:date="2016-05-02T12:25:00Z"/>
        </w:rPr>
      </w:pPr>
      <w:ins w:id="995" w:author="Mottillo, Maria" w:date="2016-05-02T12:25:00Z">
        <w:r>
          <w:rPr>
            <w:noProof/>
            <w:lang w:val="en-CA" w:eastAsia="en-CA"/>
          </w:rPr>
          <w:drawing>
            <wp:inline distT="0" distB="0" distL="0" distR="0">
              <wp:extent cx="4779870" cy="372225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0-1.PNG"/>
                      <pic:cNvPicPr/>
                    </pic:nvPicPr>
                    <pic:blipFill>
                      <a:blip r:embed="rId134">
                        <a:extLst>
                          <a:ext uri="{28A0092B-C50C-407E-A947-70E740481C1C}">
                            <a14:useLocalDpi xmlns:a14="http://schemas.microsoft.com/office/drawing/2010/main" val="0"/>
                          </a:ext>
                        </a:extLst>
                      </a:blip>
                      <a:stretch>
                        <a:fillRect/>
                      </a:stretch>
                    </pic:blipFill>
                    <pic:spPr>
                      <a:xfrm>
                        <a:off x="0" y="0"/>
                        <a:ext cx="4778204" cy="3720958"/>
                      </a:xfrm>
                      <a:prstGeom prst="rect">
                        <a:avLst/>
                      </a:prstGeom>
                    </pic:spPr>
                  </pic:pic>
                </a:graphicData>
              </a:graphic>
            </wp:inline>
          </w:drawing>
        </w:r>
      </w:ins>
    </w:p>
    <w:p w:rsidR="00372FEB" w:rsidRDefault="00372FEB" w:rsidP="000012D0">
      <w:pPr>
        <w:keepNext/>
        <w:jc w:val="center"/>
      </w:pPr>
    </w:p>
    <w:p w:rsidR="009E2703" w:rsidRDefault="00922532" w:rsidP="000012D0">
      <w:pPr>
        <w:pStyle w:val="Caption"/>
        <w:jc w:val="center"/>
      </w:pPr>
      <w:bookmarkStart w:id="996" w:name="_Ref362735108"/>
      <w:proofErr w:type="gramStart"/>
      <w:r>
        <w:t xml:space="preserve">Figure </w:t>
      </w:r>
      <w:fldSimple w:instr=" STYLEREF 1 \s ">
        <w:r w:rsidR="009E08EC">
          <w:rPr>
            <w:noProof/>
          </w:rPr>
          <w:t>10</w:t>
        </w:r>
      </w:fldSimple>
      <w:r w:rsidR="00454528">
        <w:t>.</w:t>
      </w:r>
      <w:proofErr w:type="gramEnd"/>
      <w:r w:rsidR="00454528">
        <w:fldChar w:fldCharType="begin"/>
      </w:r>
      <w:r w:rsidR="00454528">
        <w:instrText xml:space="preserve"> SEQ Figure \* ARABIC \s 1 </w:instrText>
      </w:r>
      <w:r w:rsidR="00454528">
        <w:fldChar w:fldCharType="separate"/>
      </w:r>
      <w:r w:rsidR="009E08EC">
        <w:rPr>
          <w:noProof/>
        </w:rPr>
        <w:t>1</w:t>
      </w:r>
      <w:r w:rsidR="00454528">
        <w:fldChar w:fldCharType="end"/>
      </w:r>
      <w:bookmarkEnd w:id="996"/>
      <w:r>
        <w:t xml:space="preserve"> - </w:t>
      </w:r>
      <w:r w:rsidR="000012D0">
        <w:t>A</w:t>
      </w:r>
      <w:r w:rsidRPr="00710A90">
        <w:t>dding equipment to empty air loop</w:t>
      </w:r>
    </w:p>
    <w:p w:rsidR="009E2703" w:rsidRDefault="009E2703" w:rsidP="00922532">
      <w:pPr>
        <w:pStyle w:val="ListParagraph"/>
        <w:numPr>
          <w:ilvl w:val="1"/>
          <w:numId w:val="25"/>
        </w:numPr>
      </w:pPr>
      <w:r>
        <w:t>Link heating and cooling coils to plant loops.</w:t>
      </w:r>
    </w:p>
    <w:p w:rsidR="009E2703" w:rsidRDefault="009E2703" w:rsidP="00C33DBB">
      <w:pPr>
        <w:pStyle w:val="ListParagraph"/>
        <w:numPr>
          <w:ilvl w:val="2"/>
          <w:numId w:val="25"/>
        </w:numPr>
      </w:pPr>
      <w:r>
        <w:t>Select the coil cooling object and check the box for “</w:t>
      </w:r>
      <w:r w:rsidR="00EF6E28">
        <w:t>Chilled Water Loop</w:t>
      </w:r>
      <w:r w:rsidR="000B52E6">
        <w:t>”</w:t>
      </w:r>
      <w:r w:rsidR="000B52E6" w:rsidRPr="000B52E6">
        <w:t xml:space="preserve"> </w:t>
      </w:r>
      <w:r w:rsidR="000B52E6">
        <w:t>(</w:t>
      </w:r>
      <w:r w:rsidR="000B52E6">
        <w:fldChar w:fldCharType="begin"/>
      </w:r>
      <w:r w:rsidR="000B52E6">
        <w:instrText xml:space="preserve"> REF _Ref362735707 \h </w:instrText>
      </w:r>
      <w:r w:rsidR="000B52E6">
        <w:fldChar w:fldCharType="separate"/>
      </w:r>
      <w:r w:rsidR="009E08EC">
        <w:t xml:space="preserve">Figure </w:t>
      </w:r>
      <w:r w:rsidR="009E08EC">
        <w:rPr>
          <w:noProof/>
        </w:rPr>
        <w:t>10</w:t>
      </w:r>
      <w:r w:rsidR="009E08EC">
        <w:t>.</w:t>
      </w:r>
      <w:r w:rsidR="009E08EC">
        <w:rPr>
          <w:noProof/>
        </w:rPr>
        <w:t>2</w:t>
      </w:r>
      <w:r w:rsidR="000B52E6">
        <w:fldChar w:fldCharType="end"/>
      </w:r>
      <w:r w:rsidR="000B52E6">
        <w:t>).</w:t>
      </w:r>
    </w:p>
    <w:p w:rsidR="009E2703" w:rsidRDefault="009E2703" w:rsidP="00C33DBB">
      <w:pPr>
        <w:pStyle w:val="ListParagraph"/>
        <w:numPr>
          <w:ilvl w:val="2"/>
          <w:numId w:val="25"/>
        </w:numPr>
      </w:pPr>
      <w:r>
        <w:t>Select the coil heating object and check the box for “</w:t>
      </w:r>
      <w:r w:rsidR="00EF6E28">
        <w:t>Hot Water Loop</w:t>
      </w:r>
      <w:r w:rsidR="00486AA2">
        <w:t>”</w:t>
      </w:r>
      <w:r w:rsidR="000B52E6">
        <w:t>.</w:t>
      </w:r>
    </w:p>
    <w:p w:rsidR="00C33DBB" w:rsidRDefault="000B52E6" w:rsidP="000012D0">
      <w:pPr>
        <w:keepNext/>
        <w:jc w:val="center"/>
        <w:rPr>
          <w:ins w:id="997" w:author="Mottillo, Maria" w:date="2016-05-02T12:26:00Z"/>
        </w:rPr>
      </w:pPr>
      <w:del w:id="998" w:author="Mottillo, Maria" w:date="2016-05-02T12:26:00Z">
        <w:r w:rsidDel="008B04C8">
          <w:rPr>
            <w:noProof/>
            <w:lang w:val="en-CA" w:eastAsia="en-CA"/>
          </w:rPr>
          <w:lastRenderedPageBreak/>
          <w:drawing>
            <wp:inline distT="0" distB="0" distL="0" distR="0" wp14:anchorId="65A5D15F" wp14:editId="255E1EA0">
              <wp:extent cx="4873752" cy="2743200"/>
              <wp:effectExtent l="0" t="0" r="317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873752" cy="2743200"/>
                      </a:xfrm>
                      <a:prstGeom prst="rect">
                        <a:avLst/>
                      </a:prstGeom>
                    </pic:spPr>
                  </pic:pic>
                </a:graphicData>
              </a:graphic>
            </wp:inline>
          </w:drawing>
        </w:r>
      </w:del>
    </w:p>
    <w:p w:rsidR="008B04C8" w:rsidRDefault="008B04C8" w:rsidP="000012D0">
      <w:pPr>
        <w:keepNext/>
        <w:jc w:val="center"/>
      </w:pPr>
      <w:ins w:id="999" w:author="Mottillo, Maria" w:date="2016-05-02T12:26:00Z">
        <w:r>
          <w:rPr>
            <w:noProof/>
            <w:lang w:val="en-CA" w:eastAsia="en-CA"/>
          </w:rPr>
          <w:drawing>
            <wp:inline distT="0" distB="0" distL="0" distR="0">
              <wp:extent cx="4852075" cy="3796145"/>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0-2.PNG"/>
                      <pic:cNvPicPr/>
                    </pic:nvPicPr>
                    <pic:blipFill>
                      <a:blip r:embed="rId136">
                        <a:extLst>
                          <a:ext uri="{28A0092B-C50C-407E-A947-70E740481C1C}">
                            <a14:useLocalDpi xmlns:a14="http://schemas.microsoft.com/office/drawing/2010/main" val="0"/>
                          </a:ext>
                        </a:extLst>
                      </a:blip>
                      <a:stretch>
                        <a:fillRect/>
                      </a:stretch>
                    </pic:blipFill>
                    <pic:spPr>
                      <a:xfrm>
                        <a:off x="0" y="0"/>
                        <a:ext cx="4850386" cy="3794823"/>
                      </a:xfrm>
                      <a:prstGeom prst="rect">
                        <a:avLst/>
                      </a:prstGeom>
                    </pic:spPr>
                  </pic:pic>
                </a:graphicData>
              </a:graphic>
            </wp:inline>
          </w:drawing>
        </w:r>
      </w:ins>
    </w:p>
    <w:p w:rsidR="009E2703" w:rsidRDefault="00C33DBB" w:rsidP="000012D0">
      <w:pPr>
        <w:pStyle w:val="Caption"/>
        <w:jc w:val="center"/>
      </w:pPr>
      <w:bookmarkStart w:id="1000" w:name="_Ref362735707"/>
      <w:proofErr w:type="gramStart"/>
      <w:r>
        <w:t xml:space="preserve">Figure </w:t>
      </w:r>
      <w:fldSimple w:instr=" STYLEREF 1 \s ">
        <w:r w:rsidR="009E08EC">
          <w:rPr>
            <w:noProof/>
          </w:rPr>
          <w:t>10</w:t>
        </w:r>
      </w:fldSimple>
      <w:r w:rsidR="00454528">
        <w:t>.</w:t>
      </w:r>
      <w:proofErr w:type="gramEnd"/>
      <w:r w:rsidR="00454528">
        <w:fldChar w:fldCharType="begin"/>
      </w:r>
      <w:r w:rsidR="00454528">
        <w:instrText xml:space="preserve"> SEQ Figure \* ARABIC \s 1 </w:instrText>
      </w:r>
      <w:r w:rsidR="00454528">
        <w:fldChar w:fldCharType="separate"/>
      </w:r>
      <w:r w:rsidR="009E08EC">
        <w:rPr>
          <w:noProof/>
        </w:rPr>
        <w:t>2</w:t>
      </w:r>
      <w:r w:rsidR="00454528">
        <w:fldChar w:fldCharType="end"/>
      </w:r>
      <w:bookmarkEnd w:id="1000"/>
      <w:r>
        <w:t xml:space="preserve"> </w:t>
      </w:r>
      <w:r w:rsidR="000012D0">
        <w:t>–</w:t>
      </w:r>
      <w:r>
        <w:t xml:space="preserve"> </w:t>
      </w:r>
      <w:r w:rsidR="000012D0">
        <w:t>C</w:t>
      </w:r>
      <w:r w:rsidRPr="00220C83">
        <w:t>onnecting</w:t>
      </w:r>
      <w:r w:rsidR="000012D0">
        <w:t xml:space="preserve"> water cooling</w:t>
      </w:r>
      <w:r w:rsidRPr="00220C83">
        <w:t xml:space="preserve"> coil to plant loop</w:t>
      </w:r>
    </w:p>
    <w:p w:rsidR="009E2703" w:rsidRDefault="009E2703" w:rsidP="00596F34">
      <w:pPr>
        <w:jc w:val="center"/>
      </w:pPr>
      <w:r>
        <w:rPr>
          <w:noProof/>
          <w:lang w:val="en-CA" w:eastAsia="en-CA"/>
        </w:rPr>
        <mc:AlternateContent>
          <mc:Choice Requires="wps">
            <w:drawing>
              <wp:inline distT="0" distB="0" distL="0" distR="0" wp14:anchorId="0682BDBF" wp14:editId="60B5EC80">
                <wp:extent cx="5041265" cy="463550"/>
                <wp:effectExtent l="9525" t="10160" r="16510" b="21590"/>
                <wp:docPr id="5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265" cy="463550"/>
                        </a:xfrm>
                        <a:prstGeom prst="rect">
                          <a:avLst/>
                        </a:prstGeom>
                        <a:gradFill rotWithShape="0">
                          <a:gsLst>
                            <a:gs pos="0">
                              <a:schemeClr val="accent3">
                                <a:lumMod val="40000"/>
                                <a:lumOff val="60000"/>
                              </a:schemeClr>
                            </a:gs>
                            <a:gs pos="100000">
                              <a:srgbClr val="D6E3BC"/>
                            </a:gs>
                          </a:gsLst>
                          <a:lin ang="5400000" scaled="1"/>
                        </a:gradFill>
                        <a:ln w="12700">
                          <a:solidFill>
                            <a:schemeClr val="accent3">
                              <a:lumMod val="60000"/>
                              <a:lumOff val="40000"/>
                            </a:schemeClr>
                          </a:solidFill>
                          <a:miter lim="800000"/>
                          <a:headEnd/>
                          <a:tailEnd/>
                        </a:ln>
                        <a:effectLst>
                          <a:outerShdw dist="28398" dir="3806097" algn="ctr" rotWithShape="0">
                            <a:schemeClr val="accent3">
                              <a:lumMod val="50000"/>
                              <a:lumOff val="0"/>
                              <a:alpha val="50000"/>
                            </a:schemeClr>
                          </a:outerShdw>
                        </a:effectLst>
                      </wps:spPr>
                      <wps:txbx>
                        <w:txbxContent>
                          <w:p w:rsidR="00204899" w:rsidRPr="006B0796" w:rsidRDefault="00204899" w:rsidP="009E2703">
                            <w:r w:rsidRPr="00BE5979">
                              <w:t>Tip</w:t>
                            </w:r>
                            <w:r>
                              <w:t>:</w:t>
                            </w:r>
                            <w:r w:rsidRPr="00BE5979">
                              <w:t xml:space="preserve"> </w:t>
                            </w:r>
                            <w:r>
                              <w:t>If you want to rename the loops to have more meaningful names, click dotted line of your current loop to inspect the loop object and rename it.</w:t>
                            </w:r>
                          </w:p>
                          <w:p w:rsidR="00204899" w:rsidRPr="006B0796" w:rsidRDefault="00204899" w:rsidP="009E2703"/>
                          <w:p w:rsidR="00204899" w:rsidRPr="006B0796" w:rsidRDefault="00204899" w:rsidP="009E2703">
                            <w:pPr>
                              <w:rPr>
                                <w:i/>
                                <w:color w:val="943634" w:themeColor="accent2" w:themeShade="BF"/>
                              </w:rPr>
                            </w:pPr>
                          </w:p>
                          <w:p w:rsidR="00204899" w:rsidRPr="006B0796" w:rsidRDefault="00204899" w:rsidP="009E2703">
                            <w:pPr>
                              <w:rPr>
                                <w:i/>
                                <w:color w:val="943634" w:themeColor="accent2" w:themeShade="BF"/>
                              </w:rPr>
                            </w:pPr>
                          </w:p>
                          <w:p w:rsidR="00204899" w:rsidRPr="006B0796" w:rsidRDefault="00204899" w:rsidP="009E2703">
                            <w:pPr>
                              <w:rPr>
                                <w:i/>
                                <w:color w:val="943634" w:themeColor="accent2" w:themeShade="BF"/>
                              </w:rPr>
                            </w:pPr>
                          </w:p>
                          <w:p w:rsidR="00204899" w:rsidRPr="006B0796" w:rsidRDefault="00204899" w:rsidP="009E2703"/>
                          <w:p w:rsidR="00204899" w:rsidRPr="00BE5979" w:rsidRDefault="00204899" w:rsidP="009E2703"/>
                        </w:txbxContent>
                      </wps:txbx>
                      <wps:bodyPr rot="0" vert="horz" wrap="square" lIns="91440" tIns="45720" rIns="91440" bIns="45720" anchor="t" anchorCtr="0" upright="1">
                        <a:noAutofit/>
                      </wps:bodyPr>
                    </wps:wsp>
                  </a:graphicData>
                </a:graphic>
              </wp:inline>
            </w:drawing>
          </mc:Choice>
          <mc:Fallback>
            <w:pict>
              <v:shape id="Text Box 3" o:spid="_x0000_s1079" type="#_x0000_t202" style="width:396.95pt;height: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" fillcolor="#d6e3bc [1302]" strokecolor="#c2d69b [1942]" strokeweight="1pt">
                <v:fill color2="#d6e3bc" focus="100%" type="gradient"/>
                <v:shadow on="t" color="#4e6128 [1606]" opacity=".5" offset="1pt"/>
                <v:textbox>
                  <w:txbxContent>
                    <w:p w:rsidR="00204899" w:rsidRPr="006B0796" w:rsidRDefault="00204899" w:rsidP="009E2703">
                      <w:r w:rsidRPr="00BE5979">
                        <w:t>Tip</w:t>
                      </w:r>
                      <w:r>
                        <w:t>:</w:t>
                      </w:r>
                      <w:r w:rsidRPr="00BE5979">
                        <w:t xml:space="preserve"> </w:t>
                      </w:r>
                      <w:r>
                        <w:t>If you want to rename the loops to have more meaningful names, click dotted line of your current loop to inspect the loop object and rename it.</w:t>
                      </w:r>
                    </w:p>
                    <w:p w:rsidR="00204899" w:rsidRPr="006B0796" w:rsidRDefault="00204899" w:rsidP="009E2703"/>
                    <w:p w:rsidR="00204899" w:rsidRPr="006B0796" w:rsidRDefault="00204899" w:rsidP="009E2703">
                      <w:pPr>
                        <w:rPr>
                          <w:i/>
                          <w:color w:val="943634" w:themeColor="accent2" w:themeShade="BF"/>
                        </w:rPr>
                      </w:pPr>
                    </w:p>
                    <w:p w:rsidR="00204899" w:rsidRPr="006B0796" w:rsidRDefault="00204899" w:rsidP="009E2703">
                      <w:pPr>
                        <w:rPr>
                          <w:i/>
                          <w:color w:val="943634" w:themeColor="accent2" w:themeShade="BF"/>
                        </w:rPr>
                      </w:pPr>
                    </w:p>
                    <w:p w:rsidR="00204899" w:rsidRPr="006B0796" w:rsidRDefault="00204899" w:rsidP="009E2703">
                      <w:pPr>
                        <w:rPr>
                          <w:i/>
                          <w:color w:val="943634" w:themeColor="accent2" w:themeShade="BF"/>
                        </w:rPr>
                      </w:pPr>
                    </w:p>
                    <w:p w:rsidR="00204899" w:rsidRPr="006B0796" w:rsidRDefault="00204899" w:rsidP="009E2703"/>
                    <w:p w:rsidR="00204899" w:rsidRPr="00BE5979" w:rsidRDefault="00204899" w:rsidP="009E2703"/>
                  </w:txbxContent>
                </v:textbox>
                <w10:anchorlock/>
              </v:shape>
            </w:pict>
          </mc:Fallback>
        </mc:AlternateContent>
      </w:r>
    </w:p>
    <w:p w:rsidR="009E2703" w:rsidRDefault="009E2703" w:rsidP="00922532">
      <w:pPr>
        <w:pStyle w:val="ListParagraph"/>
        <w:numPr>
          <w:ilvl w:val="1"/>
          <w:numId w:val="25"/>
        </w:numPr>
      </w:pPr>
      <w:r>
        <w:t>Changes to the outdoor air objects</w:t>
      </w:r>
    </w:p>
    <w:p w:rsidR="009E2703" w:rsidRDefault="009E2703" w:rsidP="00C33DBB">
      <w:pPr>
        <w:pStyle w:val="ListParagraph"/>
        <w:numPr>
          <w:ilvl w:val="2"/>
          <w:numId w:val="25"/>
        </w:numPr>
      </w:pPr>
      <w:r>
        <w:t xml:space="preserve">Select the Outdoor Air System and set the “Minimum Fraction of Outdoor </w:t>
      </w:r>
      <w:r w:rsidR="00454528">
        <w:t xml:space="preserve">Air Schedule Name” to “Always </w:t>
      </w:r>
      <w:proofErr w:type="gramStart"/>
      <w:r w:rsidR="00454528">
        <w:t>On</w:t>
      </w:r>
      <w:proofErr w:type="gramEnd"/>
      <w:r w:rsidR="00454528">
        <w:t xml:space="preserve"> Discrete</w:t>
      </w:r>
      <w:r>
        <w:t>”. Make sure you are selecting the Outdoor Air object and not the inlet or outlet node</w:t>
      </w:r>
      <w:r w:rsidR="00454528">
        <w:t xml:space="preserve"> (</w:t>
      </w:r>
      <w:r w:rsidR="00454528">
        <w:fldChar w:fldCharType="begin"/>
      </w:r>
      <w:r w:rsidR="00454528">
        <w:instrText xml:space="preserve"> REF _Ref387045370 \h </w:instrText>
      </w:r>
      <w:r w:rsidR="00454528">
        <w:fldChar w:fldCharType="separate"/>
      </w:r>
      <w:r w:rsidR="009E08EC">
        <w:t xml:space="preserve">Figure </w:t>
      </w:r>
      <w:r w:rsidR="009E08EC">
        <w:rPr>
          <w:noProof/>
        </w:rPr>
        <w:t>10</w:t>
      </w:r>
      <w:r w:rsidR="009E08EC">
        <w:t>.</w:t>
      </w:r>
      <w:r w:rsidR="009E08EC">
        <w:rPr>
          <w:noProof/>
        </w:rPr>
        <w:t>3</w:t>
      </w:r>
      <w:r w:rsidR="00454528">
        <w:fldChar w:fldCharType="end"/>
      </w:r>
      <w:r w:rsidR="00454528">
        <w:t>)</w:t>
      </w:r>
      <w:r>
        <w:t>.</w:t>
      </w:r>
    </w:p>
    <w:p w:rsidR="00454528" w:rsidRDefault="00454528" w:rsidP="00596F34">
      <w:pPr>
        <w:keepNext/>
        <w:jc w:val="center"/>
      </w:pPr>
      <w:del w:id="1001" w:author="Mottillo, Maria" w:date="2016-05-02T12:29:00Z">
        <w:r w:rsidDel="008B04C8">
          <w:rPr>
            <w:noProof/>
            <w:lang w:val="en-CA" w:eastAsia="en-CA"/>
          </w:rPr>
          <w:lastRenderedPageBreak/>
          <w:drawing>
            <wp:inline distT="0" distB="0" distL="0" distR="0" wp14:anchorId="6A607B7D" wp14:editId="126E4946">
              <wp:extent cx="4873752" cy="27432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873752" cy="2743200"/>
                      </a:xfrm>
                      <a:prstGeom prst="rect">
                        <a:avLst/>
                      </a:prstGeom>
                    </pic:spPr>
                  </pic:pic>
                </a:graphicData>
              </a:graphic>
            </wp:inline>
          </w:drawing>
        </w:r>
      </w:del>
    </w:p>
    <w:p w:rsidR="008B04C8" w:rsidRDefault="008B04C8" w:rsidP="00596F34">
      <w:pPr>
        <w:pStyle w:val="Caption"/>
        <w:jc w:val="center"/>
        <w:rPr>
          <w:ins w:id="1002" w:author="Mottillo, Maria" w:date="2016-05-02T12:29:00Z"/>
        </w:rPr>
      </w:pPr>
      <w:bookmarkStart w:id="1003" w:name="_Ref387045370"/>
      <w:ins w:id="1004" w:author="Mottillo, Maria" w:date="2016-05-02T12:29:00Z">
        <w:r>
          <w:rPr>
            <w:noProof/>
            <w:lang w:val="en-CA" w:eastAsia="en-CA"/>
          </w:rPr>
          <w:drawing>
            <wp:inline distT="0" distB="0" distL="0" distR="0">
              <wp:extent cx="4876800" cy="3519798"/>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0-3.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875103" cy="3518573"/>
                      </a:xfrm>
                      <a:prstGeom prst="rect">
                        <a:avLst/>
                      </a:prstGeom>
                    </pic:spPr>
                  </pic:pic>
                </a:graphicData>
              </a:graphic>
            </wp:inline>
          </w:drawing>
        </w:r>
      </w:ins>
    </w:p>
    <w:p w:rsidR="008B04C8" w:rsidRDefault="008B04C8" w:rsidP="00596F34">
      <w:pPr>
        <w:pStyle w:val="Caption"/>
        <w:jc w:val="center"/>
        <w:rPr>
          <w:ins w:id="1005" w:author="Mottillo, Maria" w:date="2016-05-02T12:29:00Z"/>
        </w:rPr>
      </w:pPr>
    </w:p>
    <w:p w:rsidR="00454528" w:rsidRDefault="00454528" w:rsidP="00596F34">
      <w:pPr>
        <w:pStyle w:val="Caption"/>
        <w:jc w:val="center"/>
      </w:pPr>
      <w:proofErr w:type="gramStart"/>
      <w:r>
        <w:t xml:space="preserve">Figure </w:t>
      </w:r>
      <w:fldSimple w:instr=" STYLEREF 1 \s ">
        <w:r w:rsidR="009E08EC">
          <w:rPr>
            <w:noProof/>
          </w:rPr>
          <w:t>10</w:t>
        </w:r>
      </w:fldSimple>
      <w:r>
        <w:t>.</w:t>
      </w:r>
      <w:proofErr w:type="gramEnd"/>
      <w:r>
        <w:fldChar w:fldCharType="begin"/>
      </w:r>
      <w:r>
        <w:instrText xml:space="preserve"> SEQ Figure \* ARABIC \s 1 </w:instrText>
      </w:r>
      <w:r>
        <w:fldChar w:fldCharType="separate"/>
      </w:r>
      <w:r w:rsidR="009E08EC">
        <w:rPr>
          <w:noProof/>
        </w:rPr>
        <w:t>3</w:t>
      </w:r>
      <w:r>
        <w:fldChar w:fldCharType="end"/>
      </w:r>
      <w:bookmarkEnd w:id="1003"/>
      <w:r>
        <w:t xml:space="preserve"> - DOAS outdoor air object</w:t>
      </w:r>
    </w:p>
    <w:p w:rsidR="009E2703" w:rsidRDefault="009E2703" w:rsidP="00922532">
      <w:pPr>
        <w:pStyle w:val="ListParagraph"/>
        <w:numPr>
          <w:ilvl w:val="1"/>
          <w:numId w:val="25"/>
        </w:numPr>
      </w:pPr>
      <w:r>
        <w:t xml:space="preserve">Change schedule on </w:t>
      </w:r>
      <w:proofErr w:type="spellStart"/>
      <w:r>
        <w:t>setpoint</w:t>
      </w:r>
      <w:proofErr w:type="spellEnd"/>
      <w:r>
        <w:t xml:space="preserve"> manager.</w:t>
      </w:r>
    </w:p>
    <w:p w:rsidR="009E2703" w:rsidRDefault="009E2703" w:rsidP="00C33DBB">
      <w:pPr>
        <w:pStyle w:val="ListParagraph"/>
        <w:numPr>
          <w:ilvl w:val="2"/>
          <w:numId w:val="25"/>
        </w:numPr>
      </w:pPr>
      <w:r>
        <w:t xml:space="preserve">Create the schedule needed for the </w:t>
      </w:r>
      <w:proofErr w:type="spellStart"/>
      <w:r>
        <w:t>setpoint</w:t>
      </w:r>
      <w:proofErr w:type="spellEnd"/>
      <w:r>
        <w:t xml:space="preserve"> manager.</w:t>
      </w:r>
    </w:p>
    <w:p w:rsidR="009E2703" w:rsidRDefault="009E2703" w:rsidP="00C33DBB">
      <w:pPr>
        <w:pStyle w:val="ListParagraph"/>
        <w:numPr>
          <w:ilvl w:val="3"/>
          <w:numId w:val="25"/>
        </w:numPr>
      </w:pPr>
      <w:r>
        <w:t>Switch to the “Schedules” main tab and then the “Schedules” sub</w:t>
      </w:r>
      <w:r w:rsidR="00145DC9">
        <w:t>-</w:t>
      </w:r>
      <w:r>
        <w:t xml:space="preserve">tab. </w:t>
      </w:r>
    </w:p>
    <w:p w:rsidR="009E2703" w:rsidRDefault="009E2703" w:rsidP="00C33DBB">
      <w:pPr>
        <w:pStyle w:val="ListParagraph"/>
        <w:numPr>
          <w:ilvl w:val="3"/>
          <w:numId w:val="25"/>
        </w:numPr>
      </w:pPr>
      <w:r>
        <w:t>Click the green “+” at the bottom left. When prompted by the dialog choose “</w:t>
      </w:r>
      <w:del w:id="1006" w:author="Mottillo, Maria" w:date="2016-05-02T12:31:00Z">
        <w:r w:rsidDel="00AD1740">
          <w:delText>Setpoint Manager Scheduled</w:delText>
        </w:r>
      </w:del>
      <w:ins w:id="1007" w:author="Mottillo, Maria" w:date="2016-05-02T12:31:00Z">
        <w:r w:rsidR="00AD1740">
          <w:t>Temperature</w:t>
        </w:r>
      </w:ins>
      <w:r>
        <w:t xml:space="preserve">” for the class and then click “Apply”. </w:t>
      </w:r>
    </w:p>
    <w:p w:rsidR="009E2703" w:rsidRDefault="009E2703" w:rsidP="00C33DBB">
      <w:pPr>
        <w:pStyle w:val="ListParagraph"/>
        <w:numPr>
          <w:ilvl w:val="4"/>
          <w:numId w:val="25"/>
        </w:numPr>
      </w:pPr>
      <w:r>
        <w:t>Leave the other fields as they are.</w:t>
      </w:r>
    </w:p>
    <w:p w:rsidR="009E2703" w:rsidRDefault="009E2703" w:rsidP="00C33DBB">
      <w:pPr>
        <w:pStyle w:val="ListParagraph"/>
        <w:numPr>
          <w:ilvl w:val="3"/>
          <w:numId w:val="25"/>
        </w:numPr>
      </w:pPr>
      <w:r>
        <w:t xml:space="preserve">After the schedule is made name it “Constant </w:t>
      </w:r>
      <w:ins w:id="1008" w:author="Mottillo, Maria" w:date="2016-05-02T12:32:00Z">
        <w:r w:rsidR="002C03FE">
          <w:t>20C</w:t>
        </w:r>
      </w:ins>
      <w:del w:id="1009" w:author="Mottillo, Maria" w:date="2016-05-02T12:32:00Z">
        <w:r w:rsidR="007C0411" w:rsidDel="002C03FE">
          <w:delText>68F</w:delText>
        </w:r>
      </w:del>
      <w:r>
        <w:t>”.</w:t>
      </w:r>
    </w:p>
    <w:p w:rsidR="009E2703" w:rsidRDefault="009E2703" w:rsidP="00C33DBB">
      <w:pPr>
        <w:pStyle w:val="ListParagraph"/>
        <w:numPr>
          <w:ilvl w:val="3"/>
          <w:numId w:val="25"/>
        </w:numPr>
      </w:pPr>
      <w:r>
        <w:t>The new schedule should show up at the top of the left side of the interface. Click on “Default” just below “Run Period Profiles.</w:t>
      </w:r>
    </w:p>
    <w:p w:rsidR="009E2703" w:rsidRDefault="009E2703" w:rsidP="00C33DBB">
      <w:pPr>
        <w:pStyle w:val="ListParagraph"/>
        <w:numPr>
          <w:ilvl w:val="3"/>
          <w:numId w:val="25"/>
        </w:numPr>
      </w:pPr>
      <w:r>
        <w:lastRenderedPageBreak/>
        <w:t>Hover over the blue horizontal line and set it to “</w:t>
      </w:r>
      <w:del w:id="1010" w:author="Mottillo, Maria" w:date="2016-05-02T12:33:00Z">
        <w:r w:rsidR="007C0411" w:rsidDel="00DA150B">
          <w:delText>68</w:delText>
        </w:r>
      </w:del>
      <w:ins w:id="1011" w:author="Mottillo, Maria" w:date="2016-05-02T12:33:00Z">
        <w:r w:rsidR="00DA150B">
          <w:t>20</w:t>
        </w:r>
      </w:ins>
      <w:r w:rsidR="00F9150B">
        <w:t>”</w:t>
      </w:r>
      <w:r w:rsidR="00405D80">
        <w:t xml:space="preserve"> </w:t>
      </w:r>
      <w:del w:id="1012" w:author="Mottillo, Maria" w:date="2016-05-02T12:33:00Z">
        <w:r w:rsidR="00405D80" w:rsidRPr="00DE1B0A" w:rsidDel="00DA150B">
          <w:delText>Fahrenheit</w:delText>
        </w:r>
      </w:del>
      <w:proofErr w:type="spellStart"/>
      <w:ins w:id="1013" w:author="Mottillo, Maria" w:date="2016-05-02T12:33:00Z">
        <w:r w:rsidR="00DA150B">
          <w:t>Celcius</w:t>
        </w:r>
      </w:ins>
      <w:proofErr w:type="spellEnd"/>
      <w:r w:rsidR="00F9150B">
        <w:t>.</w:t>
      </w:r>
    </w:p>
    <w:p w:rsidR="009E2703" w:rsidRDefault="009E2703" w:rsidP="00C33DBB">
      <w:pPr>
        <w:pStyle w:val="ListParagraph"/>
        <w:numPr>
          <w:ilvl w:val="2"/>
          <w:numId w:val="25"/>
        </w:numPr>
      </w:pPr>
      <w:r>
        <w:t>Go back to the “HVAC Systems” tab</w:t>
      </w:r>
      <w:ins w:id="1014" w:author="Mottillo, Maria" w:date="2016-05-02T12:34:00Z">
        <w:r w:rsidR="00DA150B">
          <w:t>, “Air Loop HVAC 1”</w:t>
        </w:r>
      </w:ins>
      <w:r>
        <w:t xml:space="preserve"> and select the scheduled </w:t>
      </w:r>
      <w:proofErr w:type="spellStart"/>
      <w:r>
        <w:t>setpoint</w:t>
      </w:r>
      <w:proofErr w:type="spellEnd"/>
      <w:r>
        <w:t xml:space="preserve"> manager.</w:t>
      </w:r>
    </w:p>
    <w:p w:rsidR="009E2703" w:rsidRDefault="000E1DDF" w:rsidP="00C33DBB">
      <w:pPr>
        <w:pStyle w:val="ListParagraph"/>
        <w:numPr>
          <w:ilvl w:val="2"/>
          <w:numId w:val="25"/>
        </w:numPr>
      </w:pPr>
      <w:r>
        <w:t>Set</w:t>
      </w:r>
      <w:r w:rsidR="009E2703">
        <w:t xml:space="preserve"> the “Schedule Name” </w:t>
      </w:r>
      <w:r>
        <w:t xml:space="preserve">field </w:t>
      </w:r>
      <w:r w:rsidR="009E2703">
        <w:t xml:space="preserve">to “Constant </w:t>
      </w:r>
      <w:del w:id="1015" w:author="Mottillo, Maria" w:date="2016-05-02T12:34:00Z">
        <w:r w:rsidR="007C0411" w:rsidDel="00DA150B">
          <w:delText>68F</w:delText>
        </w:r>
      </w:del>
      <w:ins w:id="1016" w:author="Mottillo, Maria" w:date="2016-05-02T12:34:00Z">
        <w:r w:rsidR="00DA150B">
          <w:t>20C</w:t>
        </w:r>
      </w:ins>
      <w:r w:rsidR="009E2703">
        <w:t>”.</w:t>
      </w:r>
    </w:p>
    <w:p w:rsidR="009E2703" w:rsidRDefault="009E2703" w:rsidP="00922532">
      <w:pPr>
        <w:pStyle w:val="ListParagraph"/>
        <w:numPr>
          <w:ilvl w:val="1"/>
          <w:numId w:val="25"/>
        </w:numPr>
      </w:pPr>
      <w:r>
        <w:t>Changes to system sizing object.</w:t>
      </w:r>
    </w:p>
    <w:p w:rsidR="009E2703" w:rsidRDefault="009E2703" w:rsidP="006D35DD">
      <w:pPr>
        <w:pStyle w:val="ListParagraph"/>
        <w:numPr>
          <w:ilvl w:val="2"/>
          <w:numId w:val="25"/>
        </w:numPr>
      </w:pPr>
      <w:r>
        <w:t>Select the dotted line between the supply and demand side to select the air loop and system sizing in the inspector (</w:t>
      </w:r>
      <w:r w:rsidR="008D1997">
        <w:fldChar w:fldCharType="begin"/>
      </w:r>
      <w:r w:rsidR="008D1997">
        <w:instrText xml:space="preserve"> REF _Ref362735730 \h </w:instrText>
      </w:r>
      <w:r w:rsidR="008D1997">
        <w:fldChar w:fldCharType="separate"/>
      </w:r>
      <w:r w:rsidR="009E08EC">
        <w:t xml:space="preserve">Figure </w:t>
      </w:r>
      <w:r w:rsidR="009E08EC">
        <w:rPr>
          <w:noProof/>
        </w:rPr>
        <w:t>10</w:t>
      </w:r>
      <w:r w:rsidR="009E08EC">
        <w:t>.</w:t>
      </w:r>
      <w:r w:rsidR="009E08EC">
        <w:rPr>
          <w:noProof/>
        </w:rPr>
        <w:t>4</w:t>
      </w:r>
      <w:r w:rsidR="008D1997">
        <w:fldChar w:fldCharType="end"/>
      </w:r>
      <w:r>
        <w:t>).</w:t>
      </w:r>
    </w:p>
    <w:p w:rsidR="009E2703" w:rsidRDefault="009E2703" w:rsidP="006D35DD">
      <w:pPr>
        <w:pStyle w:val="ListParagraph"/>
        <w:numPr>
          <w:ilvl w:val="2"/>
          <w:numId w:val="25"/>
        </w:numPr>
      </w:pPr>
      <w:r>
        <w:t>Change “Type of Load to Size On” to “</w:t>
      </w:r>
      <w:proofErr w:type="spellStart"/>
      <w:r>
        <w:t>VentilationRequirement</w:t>
      </w:r>
      <w:proofErr w:type="spellEnd"/>
      <w:r>
        <w:t>”.</w:t>
      </w:r>
    </w:p>
    <w:p w:rsidR="009E2703" w:rsidRDefault="009E2703" w:rsidP="006D35DD">
      <w:pPr>
        <w:pStyle w:val="ListParagraph"/>
        <w:numPr>
          <w:ilvl w:val="2"/>
          <w:numId w:val="25"/>
        </w:numPr>
      </w:pPr>
      <w:r>
        <w:t>Change “Minimum System Air Flow Ratio” to “1”.</w:t>
      </w:r>
    </w:p>
    <w:p w:rsidR="00242AA2" w:rsidRDefault="00454528" w:rsidP="00596F34">
      <w:pPr>
        <w:keepNext/>
        <w:jc w:val="center"/>
        <w:rPr>
          <w:ins w:id="1017" w:author="Mottillo, Maria" w:date="2016-05-02T12:36:00Z"/>
        </w:rPr>
      </w:pPr>
      <w:del w:id="1018" w:author="Mottillo, Maria" w:date="2016-05-02T12:36:00Z">
        <w:r w:rsidDel="00EC5068">
          <w:rPr>
            <w:noProof/>
            <w:lang w:val="en-CA" w:eastAsia="en-CA"/>
          </w:rPr>
          <w:drawing>
            <wp:inline distT="0" distB="0" distL="0" distR="0" wp14:anchorId="594C20E7" wp14:editId="589727A4">
              <wp:extent cx="4873752" cy="27432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873752" cy="2743200"/>
                      </a:xfrm>
                      <a:prstGeom prst="rect">
                        <a:avLst/>
                      </a:prstGeom>
                    </pic:spPr>
                  </pic:pic>
                </a:graphicData>
              </a:graphic>
            </wp:inline>
          </w:drawing>
        </w:r>
      </w:del>
    </w:p>
    <w:p w:rsidR="00EC5068" w:rsidRDefault="00EC5068" w:rsidP="00596F34">
      <w:pPr>
        <w:keepNext/>
        <w:jc w:val="center"/>
      </w:pPr>
      <w:ins w:id="1019" w:author="Mottillo, Maria" w:date="2016-05-02T12:36:00Z">
        <w:r>
          <w:rPr>
            <w:noProof/>
            <w:lang w:val="en-CA" w:eastAsia="en-CA"/>
          </w:rPr>
          <w:drawing>
            <wp:inline distT="0" distB="0" distL="0" distR="0">
              <wp:extent cx="4922982" cy="3443730"/>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0-4.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921268" cy="3442531"/>
                      </a:xfrm>
                      <a:prstGeom prst="rect">
                        <a:avLst/>
                      </a:prstGeom>
                    </pic:spPr>
                  </pic:pic>
                </a:graphicData>
              </a:graphic>
            </wp:inline>
          </w:drawing>
        </w:r>
      </w:ins>
    </w:p>
    <w:p w:rsidR="009E2703" w:rsidRDefault="00242AA2" w:rsidP="00596F34">
      <w:pPr>
        <w:pStyle w:val="Caption"/>
        <w:jc w:val="center"/>
      </w:pPr>
      <w:bookmarkStart w:id="1020" w:name="_Ref362735730"/>
      <w:proofErr w:type="gramStart"/>
      <w:r>
        <w:t xml:space="preserve">Figure </w:t>
      </w:r>
      <w:fldSimple w:instr=" STYLEREF 1 \s ">
        <w:r w:rsidR="009E08EC">
          <w:rPr>
            <w:noProof/>
          </w:rPr>
          <w:t>10</w:t>
        </w:r>
      </w:fldSimple>
      <w:r w:rsidR="00454528">
        <w:t>.</w:t>
      </w:r>
      <w:proofErr w:type="gramEnd"/>
      <w:r w:rsidR="00454528">
        <w:fldChar w:fldCharType="begin"/>
      </w:r>
      <w:r w:rsidR="00454528">
        <w:instrText xml:space="preserve"> SEQ Figure \* ARABIC \s 1 </w:instrText>
      </w:r>
      <w:r w:rsidR="00454528">
        <w:fldChar w:fldCharType="separate"/>
      </w:r>
      <w:r w:rsidR="009E08EC">
        <w:rPr>
          <w:noProof/>
        </w:rPr>
        <w:t>4</w:t>
      </w:r>
      <w:r w:rsidR="00454528">
        <w:fldChar w:fldCharType="end"/>
      </w:r>
      <w:bookmarkEnd w:id="1020"/>
      <w:r>
        <w:t xml:space="preserve"> - </w:t>
      </w:r>
      <w:r w:rsidR="00596F34">
        <w:t>S</w:t>
      </w:r>
      <w:r w:rsidRPr="007364B4">
        <w:t>electing an air loop</w:t>
      </w:r>
    </w:p>
    <w:p w:rsidR="009E2703" w:rsidRDefault="009E2703" w:rsidP="00922532">
      <w:pPr>
        <w:pStyle w:val="ListParagraph"/>
        <w:numPr>
          <w:ilvl w:val="1"/>
          <w:numId w:val="25"/>
        </w:numPr>
      </w:pPr>
      <w:r>
        <w:t>Add and edit PTHP object for “Thermal Zone 5” (</w:t>
      </w:r>
      <w:r w:rsidR="00BD3A8A">
        <w:fldChar w:fldCharType="begin"/>
      </w:r>
      <w:r w:rsidR="00BD3A8A">
        <w:instrText xml:space="preserve"> REF _Ref362735780 \h </w:instrText>
      </w:r>
      <w:r w:rsidR="00BD3A8A">
        <w:fldChar w:fldCharType="separate"/>
      </w:r>
      <w:r w:rsidR="009E08EC">
        <w:t xml:space="preserve">Figure </w:t>
      </w:r>
      <w:r w:rsidR="009E08EC">
        <w:rPr>
          <w:noProof/>
        </w:rPr>
        <w:t>10</w:t>
      </w:r>
      <w:r w:rsidR="009E08EC">
        <w:t>.</w:t>
      </w:r>
      <w:r w:rsidR="009E08EC">
        <w:rPr>
          <w:noProof/>
        </w:rPr>
        <w:t>5</w:t>
      </w:r>
      <w:r w:rsidR="00BD3A8A">
        <w:fldChar w:fldCharType="end"/>
      </w:r>
      <w:r>
        <w:t>).</w:t>
      </w:r>
    </w:p>
    <w:p w:rsidR="009E2703" w:rsidRDefault="009E2703" w:rsidP="00373182">
      <w:pPr>
        <w:pStyle w:val="ListParagraph"/>
        <w:numPr>
          <w:ilvl w:val="2"/>
          <w:numId w:val="25"/>
        </w:numPr>
      </w:pPr>
      <w:del w:id="1021" w:author="Mottillo, Maria" w:date="2016-05-02T12:54:00Z">
        <w:r w:rsidDel="003A72DA">
          <w:lastRenderedPageBreak/>
          <w:delText>Select “Thermal Zone 5” in</w:delText>
        </w:r>
      </w:del>
      <w:ins w:id="1022" w:author="Mottillo, Maria" w:date="2016-05-02T12:54:00Z">
        <w:r w:rsidR="003A72DA">
          <w:t>Go to the</w:t>
        </w:r>
      </w:ins>
      <w:r>
        <w:t xml:space="preserve"> </w:t>
      </w:r>
      <w:proofErr w:type="spellStart"/>
      <w:r>
        <w:t>the</w:t>
      </w:r>
      <w:proofErr w:type="spellEnd"/>
      <w:r>
        <w:t xml:space="preserve"> “Thermal Zone” tab.</w:t>
      </w:r>
    </w:p>
    <w:p w:rsidR="009E2703" w:rsidRDefault="009E2703" w:rsidP="00373182">
      <w:pPr>
        <w:pStyle w:val="ListParagraph"/>
        <w:numPr>
          <w:ilvl w:val="2"/>
          <w:numId w:val="25"/>
        </w:numPr>
      </w:pPr>
      <w:r>
        <w:t>Drag a PTHP object from the “Library” to</w:t>
      </w:r>
      <w:ins w:id="1023" w:author="Mottillo, Maria" w:date="2016-05-02T12:55:00Z">
        <w:r w:rsidR="003A72DA">
          <w:t xml:space="preserve"> the “Zone Equipment” drop zone </w:t>
        </w:r>
        <w:proofErr w:type="gramStart"/>
        <w:r w:rsidR="003A72DA">
          <w:t>for</w:t>
        </w:r>
      </w:ins>
      <w:r>
        <w:t xml:space="preserve"> </w:t>
      </w:r>
      <w:proofErr w:type="gramEnd"/>
      <w:del w:id="1024" w:author="Mottillo, Maria" w:date="2016-05-02T12:54:00Z">
        <w:r w:rsidDel="003A72DA">
          <w:delText>t</w:delText>
        </w:r>
      </w:del>
      <w:ins w:id="1025" w:author="Mottillo, Maria" w:date="2016-05-02T12:54:00Z">
        <w:r w:rsidR="003A72DA">
          <w:t>”</w:t>
        </w:r>
      </w:ins>
      <w:ins w:id="1026" w:author="Mottillo, Maria" w:date="2016-05-02T12:55:00Z">
        <w:r w:rsidR="003A72DA">
          <w:t>T</w:t>
        </w:r>
      </w:ins>
      <w:ins w:id="1027" w:author="Mottillo, Maria" w:date="2016-05-02T12:54:00Z">
        <w:r w:rsidR="003A72DA">
          <w:t>hermal Zone 5”</w:t>
        </w:r>
      </w:ins>
      <w:del w:id="1028" w:author="Mottillo, Maria" w:date="2016-05-02T12:54:00Z">
        <w:r w:rsidDel="003A72DA">
          <w:delText xml:space="preserve">he </w:delText>
        </w:r>
      </w:del>
      <w:del w:id="1029" w:author="Mottillo, Maria" w:date="2016-05-02T12:55:00Z">
        <w:r w:rsidDel="003A72DA">
          <w:delText>drop zone</w:delText>
        </w:r>
      </w:del>
      <w:r>
        <w:t>.</w:t>
      </w:r>
    </w:p>
    <w:p w:rsidR="009E2703" w:rsidRDefault="009E2703" w:rsidP="00373182">
      <w:pPr>
        <w:pStyle w:val="ListParagraph"/>
        <w:numPr>
          <w:ilvl w:val="2"/>
          <w:numId w:val="25"/>
        </w:numPr>
      </w:pPr>
      <w:r>
        <w:t xml:space="preserve">Select the PTHP object in “Thermal Zone 5” so you can inspect it in the </w:t>
      </w:r>
      <w:r w:rsidR="00F37558">
        <w:t>right</w:t>
      </w:r>
      <w:r>
        <w:t xml:space="preserve"> pane.</w:t>
      </w:r>
    </w:p>
    <w:p w:rsidR="009E2703" w:rsidRDefault="009E2703" w:rsidP="00373182">
      <w:pPr>
        <w:pStyle w:val="ListParagraph"/>
        <w:numPr>
          <w:ilvl w:val="2"/>
          <w:numId w:val="25"/>
        </w:numPr>
      </w:pPr>
      <w:r>
        <w:t xml:space="preserve">Set the following objects to “Hard Sized” and </w:t>
      </w:r>
      <w:r w:rsidR="00B4710E">
        <w:t xml:space="preserve">then enter </w:t>
      </w:r>
      <w:r>
        <w:t xml:space="preserve">“0”. </w:t>
      </w:r>
      <w:del w:id="1030" w:author="Mottillo, Maria" w:date="2016-05-02T12:57:00Z">
        <w:r w:rsidDel="00AF28F9">
          <w:delText xml:space="preserve">After clicking </w:delText>
        </w:r>
        <w:r w:rsidR="00B4710E" w:rsidDel="00AF28F9">
          <w:delText xml:space="preserve">“Hard Sized”, </w:delText>
        </w:r>
        <w:r w:rsidDel="00AF28F9">
          <w:delText>click in the value field or the “0” won’t stick.</w:delText>
        </w:r>
      </w:del>
    </w:p>
    <w:p w:rsidR="009E2703" w:rsidRDefault="009E2703" w:rsidP="00373182">
      <w:pPr>
        <w:pStyle w:val="ListParagraph"/>
        <w:numPr>
          <w:ilvl w:val="3"/>
          <w:numId w:val="25"/>
        </w:numPr>
      </w:pPr>
      <w:r>
        <w:t>Supply Air Flow Rate When No Cooling or Heating is Needed</w:t>
      </w:r>
    </w:p>
    <w:p w:rsidR="009E2703" w:rsidRDefault="009E2703" w:rsidP="00373182">
      <w:pPr>
        <w:pStyle w:val="ListParagraph"/>
        <w:numPr>
          <w:ilvl w:val="3"/>
          <w:numId w:val="25"/>
        </w:numPr>
      </w:pPr>
      <w:r>
        <w:t>Outdoor Air Flow Rate During Cooling Operation</w:t>
      </w:r>
    </w:p>
    <w:p w:rsidR="009E2703" w:rsidRDefault="009E2703" w:rsidP="00373182">
      <w:pPr>
        <w:pStyle w:val="ListParagraph"/>
        <w:numPr>
          <w:ilvl w:val="3"/>
          <w:numId w:val="25"/>
        </w:numPr>
      </w:pPr>
      <w:r>
        <w:t>Outdoor Air Flow Rate During Heating Operation</w:t>
      </w:r>
    </w:p>
    <w:p w:rsidR="009E2703" w:rsidRDefault="009E2703" w:rsidP="00373182">
      <w:pPr>
        <w:pStyle w:val="ListParagraph"/>
        <w:numPr>
          <w:ilvl w:val="3"/>
          <w:numId w:val="25"/>
        </w:numPr>
      </w:pPr>
      <w:r>
        <w:t>Outdoor Air Flow Rate When No Cooling or Heating is Needed</w:t>
      </w:r>
    </w:p>
    <w:p w:rsidR="00BD3A8A" w:rsidRDefault="00950DC1" w:rsidP="00E72575">
      <w:pPr>
        <w:keepNext/>
        <w:jc w:val="center"/>
        <w:rPr>
          <w:ins w:id="1031" w:author="Mottillo, Maria" w:date="2016-05-02T12:58:00Z"/>
        </w:rPr>
      </w:pPr>
      <w:del w:id="1032" w:author="Mottillo, Maria" w:date="2016-05-02T12:58:00Z">
        <w:r w:rsidDel="00AF28F9">
          <w:rPr>
            <w:noProof/>
            <w:lang w:val="en-CA" w:eastAsia="en-CA"/>
          </w:rPr>
          <w:drawing>
            <wp:inline distT="0" distB="0" distL="0" distR="0" wp14:anchorId="02F00F9D" wp14:editId="4E93B96D">
              <wp:extent cx="4873752" cy="2743200"/>
              <wp:effectExtent l="0" t="0" r="317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73752" cy="2743200"/>
                      </a:xfrm>
                      <a:prstGeom prst="rect">
                        <a:avLst/>
                      </a:prstGeom>
                    </pic:spPr>
                  </pic:pic>
                </a:graphicData>
              </a:graphic>
            </wp:inline>
          </w:drawing>
        </w:r>
      </w:del>
    </w:p>
    <w:p w:rsidR="00AF28F9" w:rsidRDefault="00AF28F9" w:rsidP="00E72575">
      <w:pPr>
        <w:keepNext/>
        <w:jc w:val="center"/>
      </w:pPr>
      <w:ins w:id="1033" w:author="Mottillo, Maria" w:date="2016-05-02T12:58:00Z">
        <w:r>
          <w:rPr>
            <w:noProof/>
            <w:lang w:val="en-CA" w:eastAsia="en-CA"/>
          </w:rPr>
          <w:drawing>
            <wp:inline distT="0" distB="0" distL="0" distR="0">
              <wp:extent cx="4855441" cy="3094182"/>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0-5.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852707" cy="3092439"/>
                      </a:xfrm>
                      <a:prstGeom prst="rect">
                        <a:avLst/>
                      </a:prstGeom>
                    </pic:spPr>
                  </pic:pic>
                </a:graphicData>
              </a:graphic>
            </wp:inline>
          </w:drawing>
        </w:r>
      </w:ins>
    </w:p>
    <w:p w:rsidR="009E2703" w:rsidRDefault="00BD3A8A" w:rsidP="00E72575">
      <w:pPr>
        <w:pStyle w:val="Caption"/>
        <w:jc w:val="center"/>
      </w:pPr>
      <w:bookmarkStart w:id="1034" w:name="_Ref362735780"/>
      <w:proofErr w:type="gramStart"/>
      <w:r>
        <w:t xml:space="preserve">Figure </w:t>
      </w:r>
      <w:fldSimple w:instr=" STYLEREF 1 \s ">
        <w:r w:rsidR="009E08EC">
          <w:rPr>
            <w:noProof/>
          </w:rPr>
          <w:t>10</w:t>
        </w:r>
      </w:fldSimple>
      <w:r w:rsidR="00454528">
        <w:t>.</w:t>
      </w:r>
      <w:proofErr w:type="gramEnd"/>
      <w:r w:rsidR="00454528">
        <w:fldChar w:fldCharType="begin"/>
      </w:r>
      <w:r w:rsidR="00454528">
        <w:instrText xml:space="preserve"> SEQ Figure \* ARABIC \s 1 </w:instrText>
      </w:r>
      <w:r w:rsidR="00454528">
        <w:fldChar w:fldCharType="separate"/>
      </w:r>
      <w:r w:rsidR="009E08EC">
        <w:rPr>
          <w:noProof/>
        </w:rPr>
        <w:t>5</w:t>
      </w:r>
      <w:r w:rsidR="00454528">
        <w:fldChar w:fldCharType="end"/>
      </w:r>
      <w:bookmarkEnd w:id="1034"/>
      <w:r>
        <w:t xml:space="preserve"> - </w:t>
      </w:r>
      <w:r w:rsidR="00E72575">
        <w:t>E</w:t>
      </w:r>
      <w:r w:rsidRPr="00750520">
        <w:t>diting PTHP sizing fields</w:t>
      </w:r>
    </w:p>
    <w:p w:rsidR="009E2703" w:rsidRDefault="009E2703" w:rsidP="00922532">
      <w:pPr>
        <w:pStyle w:val="ListParagraph"/>
        <w:numPr>
          <w:ilvl w:val="1"/>
          <w:numId w:val="25"/>
        </w:numPr>
      </w:pPr>
      <w:r>
        <w:t xml:space="preserve">Save the model </w:t>
      </w:r>
      <w:r w:rsidR="00F57DD0">
        <w:t>as “</w:t>
      </w:r>
      <w:r w:rsidR="00816E1E">
        <w:fldChar w:fldCharType="begin"/>
      </w:r>
      <w:r w:rsidR="00816E1E">
        <w:instrText xml:space="preserve"> REF _Ref387045673 \r \h </w:instrText>
      </w:r>
      <w:r w:rsidR="00816E1E">
        <w:fldChar w:fldCharType="separate"/>
      </w:r>
      <w:r w:rsidR="009E08EC">
        <w:t>Section 10 -</w:t>
      </w:r>
      <w:r w:rsidR="00816E1E">
        <w:fldChar w:fldCharType="end"/>
      </w:r>
      <w:r w:rsidR="00816E1E">
        <w:t xml:space="preserve"> </w:t>
      </w:r>
      <w:proofErr w:type="spellStart"/>
      <w:r w:rsidR="00F57DD0">
        <w:t>Model.osm</w:t>
      </w:r>
      <w:proofErr w:type="spellEnd"/>
      <w:r w:rsidR="00F57DD0">
        <w:t>”</w:t>
      </w:r>
      <w:r w:rsidR="00F73BAE">
        <w:t xml:space="preserve"> using “</w:t>
      </w:r>
      <w:proofErr w:type="spellStart"/>
      <w:r w:rsidR="00F73BAE">
        <w:t>SaveAs</w:t>
      </w:r>
      <w:proofErr w:type="spellEnd"/>
      <w:r w:rsidR="00F73BAE">
        <w:t>” under the file menu.</w:t>
      </w:r>
      <w:r w:rsidR="00F57DD0">
        <w:t xml:space="preserve"> </w:t>
      </w:r>
    </w:p>
    <w:p w:rsidR="00B002D6" w:rsidRDefault="00B002D6" w:rsidP="00B002D6">
      <w:pPr>
        <w:pStyle w:val="ListParagraph"/>
        <w:numPr>
          <w:ilvl w:val="1"/>
          <w:numId w:val="25"/>
        </w:numPr>
      </w:pPr>
      <w:bookmarkStart w:id="1035" w:name="_Ref362816259"/>
      <w:r>
        <w:t>Optionally rerun the simulation. (</w:t>
      </w:r>
      <w:r>
        <w:fldChar w:fldCharType="begin"/>
      </w:r>
      <w:r>
        <w:instrText xml:space="preserve"> REF _Ref387012181 \h </w:instrText>
      </w:r>
      <w:r>
        <w:fldChar w:fldCharType="separate"/>
      </w:r>
      <w:r w:rsidR="009E08EC">
        <w:t xml:space="preserve">Figure </w:t>
      </w:r>
      <w:r w:rsidR="009E08EC">
        <w:rPr>
          <w:noProof/>
        </w:rPr>
        <w:t>10</w:t>
      </w:r>
      <w:r w:rsidR="009E08EC">
        <w:t>.</w:t>
      </w:r>
      <w:r w:rsidR="009E08EC">
        <w:rPr>
          <w:noProof/>
        </w:rPr>
        <w:t>6</w:t>
      </w:r>
      <w:r>
        <w:fldChar w:fldCharType="end"/>
      </w:r>
      <w:r>
        <w:t>) (</w:t>
      </w:r>
      <w:r>
        <w:fldChar w:fldCharType="begin"/>
      </w:r>
      <w:r>
        <w:instrText xml:space="preserve"> REF _Ref387012188 \h </w:instrText>
      </w:r>
      <w:r>
        <w:fldChar w:fldCharType="separate"/>
      </w:r>
      <w:r w:rsidR="009E08EC">
        <w:t xml:space="preserve">Figure </w:t>
      </w:r>
      <w:r w:rsidR="009E08EC">
        <w:rPr>
          <w:noProof/>
        </w:rPr>
        <w:t>10</w:t>
      </w:r>
      <w:r w:rsidR="009E08EC">
        <w:t>.</w:t>
      </w:r>
      <w:r w:rsidR="009E08EC">
        <w:rPr>
          <w:noProof/>
        </w:rPr>
        <w:t>7</w:t>
      </w:r>
      <w:r>
        <w:fldChar w:fldCharType="end"/>
      </w:r>
      <w:r>
        <w:t>).</w:t>
      </w:r>
    </w:p>
    <w:p w:rsidR="00B002D6" w:rsidRDefault="002463C4" w:rsidP="0057255C">
      <w:pPr>
        <w:keepNext/>
        <w:jc w:val="center"/>
        <w:rPr>
          <w:ins w:id="1036" w:author="Mottillo, Maria" w:date="2016-05-02T13:02:00Z"/>
        </w:rPr>
      </w:pPr>
      <w:del w:id="1037" w:author="Mottillo, Maria" w:date="2016-05-02T13:02:00Z">
        <w:r w:rsidDel="00AF28F9">
          <w:rPr>
            <w:noProof/>
            <w:lang w:val="en-CA" w:eastAsia="en-CA"/>
          </w:rPr>
          <w:lastRenderedPageBreak/>
          <w:drawing>
            <wp:inline distT="0" distB="0" distL="0" distR="0" wp14:anchorId="1C379B03" wp14:editId="1C428873">
              <wp:extent cx="5065776" cy="2743200"/>
              <wp:effectExtent l="0" t="0" r="190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065776" cy="2743200"/>
                      </a:xfrm>
                      <a:prstGeom prst="rect">
                        <a:avLst/>
                      </a:prstGeom>
                    </pic:spPr>
                  </pic:pic>
                </a:graphicData>
              </a:graphic>
            </wp:inline>
          </w:drawing>
        </w:r>
      </w:del>
    </w:p>
    <w:p w:rsidR="00AF28F9" w:rsidRDefault="009F03FA" w:rsidP="0057255C">
      <w:pPr>
        <w:keepNext/>
        <w:jc w:val="center"/>
      </w:pPr>
      <w:ins w:id="1038" w:author="Mottillo, Maria" w:date="2016-05-02T13:05:00Z">
        <w:r>
          <w:rPr>
            <w:noProof/>
            <w:lang w:val="en-CA" w:eastAsia="en-CA"/>
          </w:rPr>
          <w:drawing>
            <wp:inline distT="0" distB="0" distL="0" distR="0">
              <wp:extent cx="5159202" cy="3371273"/>
              <wp:effectExtent l="0" t="0" r="3810" b="63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0-6-a.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160545" cy="3372150"/>
                      </a:xfrm>
                      <a:prstGeom prst="rect">
                        <a:avLst/>
                      </a:prstGeom>
                    </pic:spPr>
                  </pic:pic>
                </a:graphicData>
              </a:graphic>
            </wp:inline>
          </w:drawing>
        </w:r>
      </w:ins>
    </w:p>
    <w:p w:rsidR="00B002D6" w:rsidRDefault="00B002D6" w:rsidP="0057255C">
      <w:pPr>
        <w:pStyle w:val="Caption"/>
        <w:jc w:val="center"/>
      </w:pPr>
      <w:bookmarkStart w:id="1039" w:name="_Ref387012181"/>
      <w:proofErr w:type="gramStart"/>
      <w:r>
        <w:t xml:space="preserve">Figure </w:t>
      </w:r>
      <w:fldSimple w:instr=" STYLEREF 1 \s ">
        <w:r w:rsidR="009E08EC">
          <w:rPr>
            <w:noProof/>
          </w:rPr>
          <w:t>10</w:t>
        </w:r>
      </w:fldSimple>
      <w:r w:rsidR="00454528">
        <w:t>.</w:t>
      </w:r>
      <w:proofErr w:type="gramEnd"/>
      <w:r w:rsidR="00454528">
        <w:fldChar w:fldCharType="begin"/>
      </w:r>
      <w:r w:rsidR="00454528">
        <w:instrText xml:space="preserve"> SEQ Figure \* ARABIC \s 1 </w:instrText>
      </w:r>
      <w:r w:rsidR="00454528">
        <w:fldChar w:fldCharType="separate"/>
      </w:r>
      <w:r w:rsidR="009E08EC">
        <w:rPr>
          <w:noProof/>
        </w:rPr>
        <w:t>6</w:t>
      </w:r>
      <w:r w:rsidR="00454528">
        <w:fldChar w:fldCharType="end"/>
      </w:r>
      <w:bookmarkEnd w:id="1039"/>
      <w:r>
        <w:t xml:space="preserve"> - </w:t>
      </w:r>
      <w:r w:rsidR="0057255C">
        <w:t>S</w:t>
      </w:r>
      <w:r w:rsidRPr="007C6630">
        <w:t>imulation results with a DOAS</w:t>
      </w:r>
    </w:p>
    <w:p w:rsidR="00B002D6" w:rsidRDefault="001A1F30" w:rsidP="0057255C">
      <w:pPr>
        <w:pStyle w:val="Caption"/>
        <w:jc w:val="center"/>
        <w:rPr>
          <w:ins w:id="1040" w:author="Mottillo, Maria" w:date="2016-05-02T13:04:00Z"/>
        </w:rPr>
      </w:pPr>
      <w:del w:id="1041" w:author="Mottillo, Maria" w:date="2016-05-02T13:03:00Z">
        <w:r w:rsidDel="009F03FA">
          <w:rPr>
            <w:noProof/>
            <w:lang w:val="en-CA" w:eastAsia="en-CA"/>
          </w:rPr>
          <w:lastRenderedPageBreak/>
          <w:drawing>
            <wp:inline distT="0" distB="0" distL="0" distR="0" wp14:anchorId="7FB52F1B" wp14:editId="64DD0CF4">
              <wp:extent cx="2266950" cy="2809875"/>
              <wp:effectExtent l="19050" t="19050" r="19050" b="285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r="63791" b="17135"/>
                      <a:stretch/>
                    </pic:blipFill>
                    <pic:spPr bwMode="auto">
                      <a:xfrm>
                        <a:off x="0" y="0"/>
                        <a:ext cx="2267969" cy="2811138"/>
                      </a:xfrm>
                      <a:prstGeom prst="rect">
                        <a:avLst/>
                      </a:prstGeom>
                      <a:ln w="3175">
                        <a:solidFill>
                          <a:schemeClr val="bg1"/>
                        </a:solidFill>
                      </a:ln>
                      <a:extLst>
                        <a:ext uri="{53640926-AAD7-44D8-BBD7-CCE9431645EC}">
                          <a14:shadowObscured xmlns:a14="http://schemas.microsoft.com/office/drawing/2010/main"/>
                        </a:ext>
                      </a:extLst>
                    </pic:spPr>
                  </pic:pic>
                </a:graphicData>
              </a:graphic>
            </wp:inline>
          </w:drawing>
        </w:r>
      </w:del>
      <w:del w:id="1042" w:author="Mottillo, Maria" w:date="2016-05-02T13:04:00Z">
        <w:r w:rsidDel="009F03FA">
          <w:rPr>
            <w:noProof/>
            <w:lang w:val="en-CA" w:eastAsia="en-CA"/>
          </w:rPr>
          <w:drawing>
            <wp:inline distT="0" distB="0" distL="0" distR="0" wp14:anchorId="294A6D95" wp14:editId="275AADCB">
              <wp:extent cx="1743075" cy="22764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l="4412" t="12359" r="67733" b="20473"/>
                      <a:stretch/>
                    </pic:blipFill>
                    <pic:spPr bwMode="auto">
                      <a:xfrm>
                        <a:off x="0" y="0"/>
                        <a:ext cx="1744704" cy="2278603"/>
                      </a:xfrm>
                      <a:prstGeom prst="rect">
                        <a:avLst/>
                      </a:prstGeom>
                      <a:ln>
                        <a:noFill/>
                      </a:ln>
                      <a:extLst>
                        <a:ext uri="{53640926-AAD7-44D8-BBD7-CCE9431645EC}">
                          <a14:shadowObscured xmlns:a14="http://schemas.microsoft.com/office/drawing/2010/main"/>
                        </a:ext>
                      </a:extLst>
                    </pic:spPr>
                  </pic:pic>
                </a:graphicData>
              </a:graphic>
            </wp:inline>
          </w:drawing>
        </w:r>
        <w:r w:rsidDel="009F03FA">
          <w:rPr>
            <w:noProof/>
            <w:lang w:val="en-CA" w:eastAsia="en-CA"/>
          </w:rPr>
          <w:drawing>
            <wp:inline distT="0" distB="0" distL="0" distR="0" wp14:anchorId="4F9CE254" wp14:editId="50A39A50">
              <wp:extent cx="1732280" cy="2042160"/>
              <wp:effectExtent l="0" t="0" r="127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l="4564" t="23877" r="67734" b="15825"/>
                      <a:stretch/>
                    </pic:blipFill>
                    <pic:spPr bwMode="auto">
                      <a:xfrm>
                        <a:off x="0" y="0"/>
                        <a:ext cx="1735171" cy="2045568"/>
                      </a:xfrm>
                      <a:prstGeom prst="rect">
                        <a:avLst/>
                      </a:prstGeom>
                      <a:ln>
                        <a:noFill/>
                      </a:ln>
                      <a:extLst>
                        <a:ext uri="{53640926-AAD7-44D8-BBD7-CCE9431645EC}">
                          <a14:shadowObscured xmlns:a14="http://schemas.microsoft.com/office/drawing/2010/main"/>
                        </a:ext>
                      </a:extLst>
                    </pic:spPr>
                  </pic:pic>
                </a:graphicData>
              </a:graphic>
            </wp:inline>
          </w:drawing>
        </w:r>
      </w:del>
    </w:p>
    <w:p w:rsidR="009F03FA" w:rsidRPr="009F03FA" w:rsidRDefault="009F03FA">
      <w:pPr>
        <w:jc w:val="center"/>
        <w:pPrChange w:id="1043" w:author="Mottillo, Maria" w:date="2016-05-02T13:04:00Z">
          <w:pPr>
            <w:pStyle w:val="Caption"/>
            <w:jc w:val="center"/>
          </w:pPr>
        </w:pPrChange>
      </w:pPr>
      <w:ins w:id="1044" w:author="Mottillo, Maria" w:date="2016-05-02T13:04:00Z">
        <w:r>
          <w:rPr>
            <w:noProof/>
            <w:lang w:val="en-CA" w:eastAsia="en-CA"/>
          </w:rPr>
          <w:drawing>
            <wp:inline distT="0" distB="0" distL="0" distR="0">
              <wp:extent cx="5135419" cy="3540685"/>
              <wp:effectExtent l="0" t="0" r="8255"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0-6.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137624" cy="3542206"/>
                      </a:xfrm>
                      <a:prstGeom prst="rect">
                        <a:avLst/>
                      </a:prstGeom>
                    </pic:spPr>
                  </pic:pic>
                </a:graphicData>
              </a:graphic>
            </wp:inline>
          </w:drawing>
        </w:r>
      </w:ins>
    </w:p>
    <w:p w:rsidR="00B002D6" w:rsidRDefault="00B002D6" w:rsidP="0057255C">
      <w:pPr>
        <w:pStyle w:val="Caption"/>
        <w:jc w:val="center"/>
      </w:pPr>
      <w:bookmarkStart w:id="1045" w:name="_Ref387012188"/>
      <w:proofErr w:type="gramStart"/>
      <w:r>
        <w:t xml:space="preserve">Figure </w:t>
      </w:r>
      <w:fldSimple w:instr=" STYLEREF 1 \s ">
        <w:r w:rsidR="009E08EC">
          <w:rPr>
            <w:noProof/>
          </w:rPr>
          <w:t>10</w:t>
        </w:r>
      </w:fldSimple>
      <w:r w:rsidR="00454528">
        <w:t>.</w:t>
      </w:r>
      <w:proofErr w:type="gramEnd"/>
      <w:r w:rsidR="00454528">
        <w:fldChar w:fldCharType="begin"/>
      </w:r>
      <w:r w:rsidR="00454528">
        <w:instrText xml:space="preserve"> SEQ Figure \* ARABIC \s 1 </w:instrText>
      </w:r>
      <w:r w:rsidR="00454528">
        <w:fldChar w:fldCharType="separate"/>
      </w:r>
      <w:r w:rsidR="009E08EC">
        <w:rPr>
          <w:noProof/>
        </w:rPr>
        <w:t>7</w:t>
      </w:r>
      <w:r w:rsidR="00454528">
        <w:fldChar w:fldCharType="end"/>
      </w:r>
      <w:bookmarkEnd w:id="1045"/>
      <w:r>
        <w:t xml:space="preserve"> - </w:t>
      </w:r>
      <w:r w:rsidR="0057255C">
        <w:t>A</w:t>
      </w:r>
      <w:r w:rsidRPr="0011042D">
        <w:t xml:space="preserve">nnual summary results with </w:t>
      </w:r>
      <w:r>
        <w:t>DOAS</w:t>
      </w:r>
      <w:r w:rsidR="006D6C85">
        <w:t xml:space="preserve"> (EUI 10</w:t>
      </w:r>
      <w:del w:id="1046" w:author="Mottillo, Maria" w:date="2016-05-02T13:03:00Z">
        <w:r w:rsidR="006D6C85" w:rsidDel="00AF28F9">
          <w:delText>7.14</w:delText>
        </w:r>
      </w:del>
      <w:ins w:id="1047" w:author="Mottillo, Maria" w:date="2016-05-02T13:03:00Z">
        <w:r w:rsidR="00AF28F9">
          <w:t>5.16</w:t>
        </w:r>
      </w:ins>
      <w:r w:rsidR="006D6C85">
        <w:t xml:space="preserve"> </w:t>
      </w:r>
      <w:proofErr w:type="spellStart"/>
      <w:r w:rsidR="006D6C85">
        <w:t>kBtu</w:t>
      </w:r>
      <w:proofErr w:type="spellEnd"/>
      <w:r w:rsidR="006D6C85">
        <w:t>/ft2)</w:t>
      </w:r>
    </w:p>
    <w:p w:rsidR="005509B4" w:rsidRPr="00F4719A" w:rsidRDefault="005509B4" w:rsidP="00F4719A">
      <w:pPr>
        <w:pStyle w:val="Heading1"/>
        <w:rPr>
          <w:u w:val="single"/>
        </w:rPr>
      </w:pPr>
      <w:bookmarkStart w:id="1048" w:name="_Toc387046124"/>
      <w:bookmarkEnd w:id="1035"/>
      <w:r w:rsidRPr="00F4719A">
        <w:rPr>
          <w:u w:val="single"/>
        </w:rPr>
        <w:t>Support</w:t>
      </w:r>
      <w:r w:rsidR="00F4719A">
        <w:rPr>
          <w:u w:val="single"/>
        </w:rPr>
        <w:t xml:space="preserve"> </w:t>
      </w:r>
      <w:proofErr w:type="gramStart"/>
      <w:r w:rsidR="00F4719A">
        <w:rPr>
          <w:u w:val="single"/>
        </w:rPr>
        <w:t>And</w:t>
      </w:r>
      <w:proofErr w:type="gramEnd"/>
      <w:r w:rsidRPr="00F4719A">
        <w:rPr>
          <w:u w:val="single"/>
        </w:rPr>
        <w:t xml:space="preserve"> Questions</w:t>
      </w:r>
      <w:bookmarkEnd w:id="1048"/>
      <w:r w:rsidRPr="00F4719A">
        <w:rPr>
          <w:u w:val="single"/>
        </w:rPr>
        <w:tab/>
      </w:r>
      <w:r w:rsidR="00F4719A">
        <w:rPr>
          <w:u w:val="single"/>
        </w:rPr>
        <w:tab/>
      </w:r>
      <w:r w:rsidR="00F4719A">
        <w:rPr>
          <w:u w:val="single"/>
        </w:rPr>
        <w:tab/>
      </w:r>
      <w:r w:rsidR="00F4719A">
        <w:rPr>
          <w:u w:val="single"/>
        </w:rPr>
        <w:tab/>
      </w:r>
      <w:r w:rsidR="00F4719A">
        <w:rPr>
          <w:u w:val="single"/>
        </w:rPr>
        <w:tab/>
      </w:r>
      <w:r w:rsidR="00F4719A">
        <w:rPr>
          <w:u w:val="single"/>
        </w:rPr>
        <w:tab/>
      </w:r>
      <w:r w:rsidR="00F4719A">
        <w:rPr>
          <w:u w:val="single"/>
        </w:rPr>
        <w:tab/>
      </w:r>
      <w:r w:rsidR="00F4719A">
        <w:rPr>
          <w:u w:val="single"/>
        </w:rPr>
        <w:tab/>
      </w:r>
      <w:r w:rsidR="00F4719A">
        <w:rPr>
          <w:u w:val="single"/>
        </w:rPr>
        <w:tab/>
      </w:r>
      <w:r w:rsidR="00F4719A">
        <w:rPr>
          <w:u w:val="single"/>
        </w:rPr>
        <w:tab/>
      </w:r>
    </w:p>
    <w:p w:rsidR="005509B4" w:rsidDel="00F80A70" w:rsidRDefault="005509B4" w:rsidP="00DD0655">
      <w:pPr>
        <w:pStyle w:val="ListParagraph"/>
        <w:numPr>
          <w:ilvl w:val="0"/>
          <w:numId w:val="1"/>
        </w:numPr>
        <w:rPr>
          <w:del w:id="1049" w:author="Mottillo, Maria" w:date="2016-05-02T13:49:00Z"/>
        </w:rPr>
      </w:pPr>
      <w:r>
        <w:t>Use the OpenStudio E-mail or forum</w:t>
      </w:r>
    </w:p>
    <w:moveFromRangeStart w:id="1050" w:author="Mottillo, Maria" w:date="2016-05-02T13:49:00Z" w:name="move449960273"/>
    <w:p w:rsidR="00F80A70" w:rsidDel="00F80A70" w:rsidRDefault="00F80A70">
      <w:pPr>
        <w:pStyle w:val="ListParagraph"/>
        <w:numPr>
          <w:ilvl w:val="0"/>
          <w:numId w:val="41"/>
        </w:numPr>
        <w:rPr>
          <w:del w:id="1051" w:author="Mottillo, Maria" w:date="2016-05-02T13:48:00Z"/>
        </w:rPr>
        <w:pPrChange w:id="1052" w:author="Mottillo, Maria" w:date="2016-05-02T13:48:00Z">
          <w:pPr>
            <w:pStyle w:val="ListParagraph"/>
            <w:numPr>
              <w:ilvl w:val="1"/>
              <w:numId w:val="1"/>
            </w:numPr>
            <w:ind w:left="1440" w:hanging="360"/>
          </w:pPr>
        </w:pPrChange>
      </w:pPr>
      <w:moveFrom w:id="1053" w:author="Mottillo, Maria" w:date="2016-05-02T13:49:00Z">
        <w:r w:rsidDel="00F80A70">
          <w:fldChar w:fldCharType="begin"/>
        </w:r>
        <w:r w:rsidDel="00F80A70">
          <w:instrText xml:space="preserve"> HYPERLINK "mailto:openstudio@nrel.gov" </w:instrText>
        </w:r>
        <w:r w:rsidDel="00F80A70">
          <w:fldChar w:fldCharType="separate"/>
        </w:r>
        <w:r w:rsidR="005509B4" w:rsidRPr="00053DFC" w:rsidDel="00F80A70">
          <w:rPr>
            <w:rStyle w:val="Hyperlink"/>
          </w:rPr>
          <w:t>openstudio@nrel.gov</w:t>
        </w:r>
        <w:r w:rsidDel="00F80A70">
          <w:rPr>
            <w:rStyle w:val="Hyperlink"/>
          </w:rPr>
          <w:fldChar w:fldCharType="end"/>
        </w:r>
        <w:r w:rsidR="005509B4" w:rsidDel="00F80A70">
          <w:t xml:space="preserve"> </w:t>
        </w:r>
      </w:moveFrom>
      <w:moveFromRangeEnd w:id="1050"/>
    </w:p>
    <w:p w:rsidR="00F80A70" w:rsidRDefault="00F80A70">
      <w:pPr>
        <w:pStyle w:val="ListParagraph"/>
        <w:numPr>
          <w:ilvl w:val="0"/>
          <w:numId w:val="1"/>
        </w:numPr>
        <w:rPr>
          <w:ins w:id="1054" w:author="Mottillo, Maria" w:date="2016-05-02T13:48:00Z"/>
        </w:rPr>
        <w:pPrChange w:id="1055" w:author="Mottillo, Maria" w:date="2016-05-02T13:49:00Z">
          <w:pPr>
            <w:pStyle w:val="ListParagraph"/>
            <w:numPr>
              <w:ilvl w:val="1"/>
              <w:numId w:val="1"/>
            </w:numPr>
            <w:ind w:left="1440" w:hanging="360"/>
          </w:pPr>
        </w:pPrChange>
      </w:pPr>
    </w:p>
    <w:moveToRangeStart w:id="1056" w:author="Mottillo, Maria" w:date="2016-05-02T13:49:00Z" w:name="move449960273"/>
    <w:p w:rsidR="00F80A70" w:rsidRPr="00F80A70" w:rsidRDefault="00F80A70">
      <w:pPr>
        <w:pStyle w:val="ListParagraph"/>
        <w:numPr>
          <w:ilvl w:val="1"/>
          <w:numId w:val="1"/>
        </w:numPr>
        <w:rPr>
          <w:ins w:id="1057" w:author="Mottillo, Maria" w:date="2016-05-02T13:49:00Z"/>
          <w:rStyle w:val="Hyperlink"/>
          <w:color w:val="auto"/>
          <w:u w:val="none"/>
          <w:rPrChange w:id="1058" w:author="Mottillo, Maria" w:date="2016-05-02T13:49:00Z">
            <w:rPr>
              <w:ins w:id="1059" w:author="Mottillo, Maria" w:date="2016-05-02T13:49:00Z"/>
              <w:rStyle w:val="Hyperlink"/>
            </w:rPr>
          </w:rPrChange>
        </w:rPr>
      </w:pPr>
      <w:moveTo w:id="1060" w:author="Mottillo, Maria" w:date="2016-05-02T13:49:00Z">
        <w:r>
          <w:fldChar w:fldCharType="begin"/>
        </w:r>
        <w:r>
          <w:instrText xml:space="preserve"> HYPERLINK "mailto:openstudio@nrel.gov" </w:instrText>
        </w:r>
        <w:r>
          <w:fldChar w:fldCharType="separate"/>
        </w:r>
        <w:r w:rsidRPr="00053DFC">
          <w:rPr>
            <w:rStyle w:val="Hyperlink"/>
          </w:rPr>
          <w:t>openstudio@nrel.gov</w:t>
        </w:r>
        <w:r>
          <w:rPr>
            <w:rStyle w:val="Hyperlink"/>
          </w:rPr>
          <w:fldChar w:fldCharType="end"/>
        </w:r>
      </w:moveTo>
      <w:moveToRangeEnd w:id="1056"/>
    </w:p>
    <w:p w:rsidR="00F80A70" w:rsidRDefault="00F80A70">
      <w:pPr>
        <w:pStyle w:val="ListParagraph"/>
        <w:numPr>
          <w:ilvl w:val="1"/>
          <w:numId w:val="1"/>
        </w:numPr>
        <w:rPr>
          <w:ins w:id="1061" w:author="Mottillo, Maria" w:date="2016-05-02T13:48:00Z"/>
        </w:rPr>
      </w:pPr>
      <w:ins w:id="1062" w:author="Mottillo, Maria" w:date="2016-05-02T13:49:00Z">
        <w:r>
          <w:fldChar w:fldCharType="begin"/>
        </w:r>
        <w:r>
          <w:instrText xml:space="preserve"> HYPERLINK "</w:instrText>
        </w:r>
        <w:r w:rsidRPr="00F80A70">
          <w:instrText>https://www.openstudio.net/forum</w:instrText>
        </w:r>
        <w:r>
          <w:instrText xml:space="preserve">" </w:instrText>
        </w:r>
        <w:r>
          <w:fldChar w:fldCharType="separate"/>
        </w:r>
        <w:r w:rsidRPr="008E107B">
          <w:rPr>
            <w:rStyle w:val="Hyperlink"/>
          </w:rPr>
          <w:t>https://www.openstudio.net/forum</w:t>
        </w:r>
        <w:r>
          <w:fldChar w:fldCharType="end"/>
        </w:r>
      </w:ins>
    </w:p>
    <w:p w:rsidR="005509B4" w:rsidRPr="00F80A70" w:rsidDel="009F03FA" w:rsidRDefault="00B357B0">
      <w:pPr>
        <w:pStyle w:val="ListParagraph"/>
        <w:rPr>
          <w:del w:id="1063" w:author="Mottillo, Maria" w:date="2016-05-02T13:06:00Z"/>
          <w:rStyle w:val="Hyperlink"/>
          <w:color w:val="auto"/>
          <w:u w:val="none"/>
        </w:rPr>
        <w:pPrChange w:id="1064" w:author="Mottillo, Maria" w:date="2016-05-02T13:48:00Z">
          <w:pPr>
            <w:pStyle w:val="ListParagraph"/>
            <w:numPr>
              <w:ilvl w:val="1"/>
              <w:numId w:val="1"/>
            </w:numPr>
            <w:ind w:left="1440" w:hanging="360"/>
          </w:pPr>
        </w:pPrChange>
      </w:pPr>
      <w:del w:id="1065" w:author="Mottillo, Maria" w:date="2016-05-02T13:06:00Z">
        <w:r w:rsidDel="009F03FA">
          <w:fldChar w:fldCharType="begin"/>
        </w:r>
        <w:r w:rsidDel="009F03FA">
          <w:delInstrText xml:space="preserve"> HYPERLINK "https://openstudio.nrel.gov/forum" </w:delInstrText>
        </w:r>
        <w:r w:rsidDel="009F03FA">
          <w:fldChar w:fldCharType="separate"/>
        </w:r>
        <w:r w:rsidR="005509B4" w:rsidDel="009F03FA">
          <w:rPr>
            <w:rStyle w:val="Hyperlink"/>
          </w:rPr>
          <w:delText>https://openstudio.nrel.gov/forum</w:delText>
        </w:r>
        <w:r w:rsidDel="009F03FA">
          <w:rPr>
            <w:rStyle w:val="Hyperlink"/>
          </w:rPr>
          <w:fldChar w:fldCharType="end"/>
        </w:r>
      </w:del>
    </w:p>
    <w:p w:rsidR="005509B4" w:rsidRDefault="005509B4">
      <w:pPr>
        <w:pStyle w:val="ListParagraph"/>
        <w:pPrChange w:id="1066" w:author="Mottillo, Maria" w:date="2016-05-02T13:48:00Z">
          <w:pPr>
            <w:pStyle w:val="ListParagraph"/>
            <w:numPr>
              <w:numId w:val="1"/>
            </w:numPr>
            <w:ind w:hanging="360"/>
          </w:pPr>
        </w:pPrChange>
      </w:pPr>
      <w:r>
        <w:t>Resources – YouTube Channel and Interactive PDF</w:t>
      </w:r>
    </w:p>
    <w:p w:rsidR="005509B4" w:rsidRPr="00DE48E1" w:rsidRDefault="00204899" w:rsidP="00DD0655">
      <w:pPr>
        <w:pStyle w:val="ListParagraph"/>
        <w:numPr>
          <w:ilvl w:val="1"/>
          <w:numId w:val="1"/>
        </w:numPr>
        <w:rPr>
          <w:i/>
        </w:rPr>
      </w:pPr>
      <w:hyperlink r:id="rId149" w:history="1">
        <w:r w:rsidR="005509B4" w:rsidRPr="00971BE3">
          <w:rPr>
            <w:rStyle w:val="Hyperlink"/>
          </w:rPr>
          <w:t>http://www.youtube.com/user/NRELOpenStudio</w:t>
        </w:r>
      </w:hyperlink>
      <w:r w:rsidR="005509B4" w:rsidRPr="00DE48E1">
        <w:t xml:space="preserve"> </w:t>
      </w:r>
    </w:p>
    <w:p w:rsidR="00DE48E1" w:rsidRPr="005509B4" w:rsidRDefault="009F03FA" w:rsidP="009F03FA">
      <w:pPr>
        <w:pStyle w:val="ListParagraph"/>
        <w:numPr>
          <w:ilvl w:val="1"/>
          <w:numId w:val="1"/>
        </w:numPr>
        <w:rPr>
          <w:i/>
        </w:rPr>
      </w:pPr>
      <w:ins w:id="1067" w:author="Mottillo, Maria" w:date="2016-05-02T13:07:00Z">
        <w:r w:rsidRPr="009F03FA">
          <w:t>http://nrel.github.io/OpenStudio-user-documentation/</w:t>
        </w:r>
      </w:ins>
      <w:del w:id="1068" w:author="Mottillo, Maria" w:date="2016-05-02T13:07:00Z">
        <w:r w:rsidR="00B357B0" w:rsidDel="009F03FA">
          <w:fldChar w:fldCharType="begin"/>
        </w:r>
        <w:r w:rsidR="00B357B0" w:rsidDel="009F03FA">
          <w:delInstrText xml:space="preserve"> HYPERLINK "https://openstudio.nrel.gov/openstudio-application-getting-started" </w:delInstrText>
        </w:r>
        <w:r w:rsidR="00B357B0" w:rsidDel="009F03FA">
          <w:fldChar w:fldCharType="separate"/>
        </w:r>
        <w:r w:rsidR="005509B4" w:rsidDel="009F03FA">
          <w:rPr>
            <w:rStyle w:val="Hyperlink"/>
          </w:rPr>
          <w:delText>https://openstudio.nrel.gov/openstudio-application-getting-started</w:delText>
        </w:r>
        <w:r w:rsidR="00B357B0" w:rsidDel="009F03FA">
          <w:rPr>
            <w:rStyle w:val="Hyperlink"/>
          </w:rPr>
          <w:fldChar w:fldCharType="end"/>
        </w:r>
        <w:r w:rsidR="005509B4" w:rsidDel="009F03FA">
          <w:delText xml:space="preserve"> </w:delText>
        </w:r>
      </w:del>
      <w:r w:rsidR="005509B4">
        <w:br/>
      </w:r>
      <w:del w:id="1069" w:author="Mottillo, Maria" w:date="2016-05-02T13:07:00Z">
        <w:r w:rsidR="005509B4" w:rsidRPr="00DE48E1" w:rsidDel="009F03FA">
          <w:rPr>
            <w:i/>
          </w:rPr>
          <w:delText xml:space="preserve">(click picture </w:delText>
        </w:r>
        <w:r w:rsidR="005509B4" w:rsidDel="009F03FA">
          <w:rPr>
            <w:i/>
          </w:rPr>
          <w:delText xml:space="preserve">on link above </w:delText>
        </w:r>
        <w:r w:rsidR="005509B4" w:rsidRPr="00DE48E1" w:rsidDel="009F03FA">
          <w:rPr>
            <w:i/>
          </w:rPr>
          <w:delText>to download PDF)</w:delText>
        </w:r>
      </w:del>
    </w:p>
    <w:sectPr w:rsidR="00DE48E1" w:rsidRPr="005509B4" w:rsidSect="00506943">
      <w:footerReference w:type="default" r:id="rId150"/>
      <w:pgSz w:w="12240" w:h="15840"/>
      <w:pgMar w:top="720" w:right="720" w:bottom="1080" w:left="1080" w:header="720" w:footer="274"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79" w:author="Mottillo, Maria" w:date="2016-05-02T11:13:00Z" w:initials="MM">
    <w:p w:rsidR="00204899" w:rsidRDefault="00204899">
      <w:pPr>
        <w:pStyle w:val="CommentText"/>
      </w:pPr>
      <w:r>
        <w:rPr>
          <w:rStyle w:val="CommentReference"/>
        </w:rPr>
        <w:annotationRef/>
      </w:r>
      <w:r>
        <w:t>I was unsuccessful doing this; error entering key. E-mail sent to BCL support. If this is the case for you, proceed to the step 1.5.</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4899" w:rsidRDefault="00204899" w:rsidP="00300647">
      <w:pPr>
        <w:spacing w:after="0" w:line="240" w:lineRule="auto"/>
      </w:pPr>
      <w:r>
        <w:separator/>
      </w:r>
    </w:p>
  </w:endnote>
  <w:endnote w:type="continuationSeparator" w:id="0">
    <w:p w:rsidR="00204899" w:rsidRDefault="00204899" w:rsidP="003006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932426"/>
      <w:docPartObj>
        <w:docPartGallery w:val="Page Numbers (Bottom of Page)"/>
        <w:docPartUnique/>
      </w:docPartObj>
    </w:sdtPr>
    <w:sdtContent>
      <w:p w:rsidR="00204899" w:rsidRDefault="00204899">
        <w:pPr>
          <w:pStyle w:val="Footer"/>
          <w:jc w:val="right"/>
        </w:pPr>
        <w:r>
          <w:t xml:space="preserve">Page | </w:t>
        </w:r>
        <w:r>
          <w:fldChar w:fldCharType="begin"/>
        </w:r>
        <w:r>
          <w:instrText xml:space="preserve"> PAGE   \* MERGEFORMAT </w:instrText>
        </w:r>
        <w:r>
          <w:fldChar w:fldCharType="separate"/>
        </w:r>
        <w:r w:rsidR="00183EED">
          <w:rPr>
            <w:noProof/>
          </w:rPr>
          <w:t>40</w:t>
        </w:r>
        <w:r>
          <w:rPr>
            <w:noProof/>
          </w:rPr>
          <w:fldChar w:fldCharType="end"/>
        </w:r>
        <w:r>
          <w:t xml:space="preserve"> </w:t>
        </w:r>
      </w:p>
    </w:sdtContent>
  </w:sdt>
  <w:p w:rsidR="00204899" w:rsidRDefault="002048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4899" w:rsidRDefault="00204899" w:rsidP="00300647">
      <w:pPr>
        <w:spacing w:after="0" w:line="240" w:lineRule="auto"/>
      </w:pPr>
      <w:r>
        <w:separator/>
      </w:r>
    </w:p>
  </w:footnote>
  <w:footnote w:type="continuationSeparator" w:id="0">
    <w:p w:rsidR="00204899" w:rsidRDefault="00204899" w:rsidP="0030064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C2432"/>
    <w:multiLevelType w:val="multilevel"/>
    <w:tmpl w:val="1009001D"/>
    <w:lvl w:ilvl="0">
      <w:start w:val="1"/>
      <w:numFmt w:val="decimal"/>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
    <w:nsid w:val="0E185872"/>
    <w:multiLevelType w:val="multilevel"/>
    <w:tmpl w:val="89841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2196A37"/>
    <w:multiLevelType w:val="multilevel"/>
    <w:tmpl w:val="2FE4AB6C"/>
    <w:lvl w:ilvl="0">
      <w:start w:val="1"/>
      <w:numFmt w:val="decimal"/>
      <w:suff w:val="space"/>
      <w:lvlText w:val="%1."/>
      <w:lvlJc w:val="left"/>
      <w:pPr>
        <w:ind w:left="360" w:hanging="360"/>
      </w:pPr>
      <w:rPr>
        <w:rFonts w:hint="default"/>
      </w:rPr>
    </w:lvl>
    <w:lvl w:ilvl="1">
      <w:start w:val="1"/>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3">
    <w:nsid w:val="13D621DF"/>
    <w:multiLevelType w:val="hybridMultilevel"/>
    <w:tmpl w:val="2B4EDEC0"/>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
    <w:nsid w:val="164A376C"/>
    <w:multiLevelType w:val="multilevel"/>
    <w:tmpl w:val="5B3ED432"/>
    <w:lvl w:ilvl="0">
      <w:start w:val="1"/>
      <w:numFmt w:val="decimal"/>
      <w:lvlText w:val="%1."/>
      <w:lvlJc w:val="left"/>
      <w:pPr>
        <w:ind w:left="720" w:hanging="360"/>
      </w:pPr>
      <w:rPr>
        <w:rFonts w:hint="default"/>
      </w:rPr>
    </w:lvl>
    <w:lvl w:ilvl="1">
      <w:start w:val="1"/>
      <w:numFmt w:val="decimal"/>
      <w:lvlText w:val="%2."/>
      <w:lvlJc w:val="left"/>
      <w:pPr>
        <w:tabs>
          <w:tab w:val="num" w:pos="1346"/>
        </w:tabs>
        <w:ind w:left="1440" w:hanging="360"/>
      </w:pPr>
      <w:rPr>
        <w:rFonts w:hint="default"/>
      </w:rPr>
    </w:lvl>
    <w:lvl w:ilvl="2">
      <w:start w:val="1"/>
      <w:numFmt w:val="lowerLetter"/>
      <w:lvlText w:val="%3."/>
      <w:lvlJc w:val="right"/>
      <w:pPr>
        <w:tabs>
          <w:tab w:val="num" w:pos="1980"/>
        </w:tabs>
        <w:ind w:left="2160" w:hanging="360"/>
      </w:pPr>
      <w:rPr>
        <w:rFonts w:hint="default"/>
      </w:rPr>
    </w:lvl>
    <w:lvl w:ilvl="3">
      <w:start w:val="1"/>
      <w:numFmt w:val="lowerRoman"/>
      <w:lvlText w:val="%4."/>
      <w:lvlJc w:val="left"/>
      <w:pPr>
        <w:tabs>
          <w:tab w:val="num" w:pos="2340"/>
        </w:tabs>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lowerRoman"/>
      <w:lvlText w:val="%9."/>
      <w:lvlJc w:val="right"/>
      <w:pPr>
        <w:ind w:left="6480" w:hanging="360"/>
      </w:pPr>
      <w:rPr>
        <w:rFonts w:hint="default"/>
      </w:rPr>
    </w:lvl>
  </w:abstractNum>
  <w:abstractNum w:abstractNumId="5">
    <w:nsid w:val="17F83B83"/>
    <w:multiLevelType w:val="multilevel"/>
    <w:tmpl w:val="70503024"/>
    <w:lvl w:ilvl="0">
      <w:start w:val="1"/>
      <w:numFmt w:val="decimal"/>
      <w:pStyle w:val="Heading1"/>
      <w:suff w:val="space"/>
      <w:lvlText w:val="Section %1 -"/>
      <w:lvlJc w:val="left"/>
      <w:pPr>
        <w:ind w:left="360" w:hanging="360"/>
      </w:pPr>
      <w:rPr>
        <w:rFonts w:hint="default"/>
        <w:i w:val="0"/>
      </w:rPr>
    </w:lvl>
    <w:lvl w:ilvl="1">
      <w:start w:val="1"/>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6">
    <w:nsid w:val="18FA66EB"/>
    <w:multiLevelType w:val="hybridMultilevel"/>
    <w:tmpl w:val="171020E2"/>
    <w:lvl w:ilvl="0" w:tplc="10090003">
      <w:start w:val="1"/>
      <w:numFmt w:val="bullet"/>
      <w:lvlText w:val="o"/>
      <w:lvlJc w:val="left"/>
      <w:pPr>
        <w:ind w:left="1800" w:hanging="360"/>
      </w:pPr>
      <w:rPr>
        <w:rFonts w:ascii="Courier New" w:hAnsi="Courier New" w:cs="Courier New"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7">
    <w:nsid w:val="1A9573BC"/>
    <w:multiLevelType w:val="multilevel"/>
    <w:tmpl w:val="1009001F"/>
    <w:lvl w:ilvl="0">
      <w:start w:val="1"/>
      <w:numFmt w:val="decimal"/>
      <w:lvlText w:val="%1."/>
      <w:lvlJc w:val="left"/>
      <w:pPr>
        <w:ind w:left="1440" w:hanging="360"/>
      </w:pPr>
      <w:rPr>
        <w:rFonts w:hint="default"/>
      </w:rPr>
    </w:lvl>
    <w:lvl w:ilvl="1">
      <w:start w:val="1"/>
      <w:numFmt w:val="decimal"/>
      <w:lvlText w:val="%1.%2."/>
      <w:lvlJc w:val="left"/>
      <w:pPr>
        <w:ind w:left="1872" w:hanging="432"/>
      </w:pPr>
      <w:rPr>
        <w:rFonts w:hint="default"/>
      </w:rPr>
    </w:lvl>
    <w:lvl w:ilvl="2">
      <w:start w:val="1"/>
      <w:numFmt w:val="decimal"/>
      <w:lvlText w:val="%1.%2.%3."/>
      <w:lvlJc w:val="left"/>
      <w:pPr>
        <w:ind w:left="2304" w:hanging="504"/>
      </w:pPr>
      <w:rPr>
        <w:rFonts w:hint="default"/>
      </w:rPr>
    </w:lvl>
    <w:lvl w:ilvl="3">
      <w:start w:val="1"/>
      <w:numFmt w:val="decimal"/>
      <w:lvlText w:val="%1.%2.%3.%4."/>
      <w:lvlJc w:val="left"/>
      <w:pPr>
        <w:ind w:left="2808" w:hanging="648"/>
      </w:pPr>
      <w:rPr>
        <w:rFonts w:hint="default"/>
      </w:rPr>
    </w:lvl>
    <w:lvl w:ilvl="4">
      <w:start w:val="1"/>
      <w:numFmt w:val="decimal"/>
      <w:lvlText w:val="%1.%2.%3.%4.%5."/>
      <w:lvlJc w:val="left"/>
      <w:pPr>
        <w:ind w:left="3312" w:hanging="792"/>
      </w:pPr>
      <w:rPr>
        <w:rFonts w:hint="default"/>
      </w:rPr>
    </w:lvl>
    <w:lvl w:ilvl="5">
      <w:start w:val="1"/>
      <w:numFmt w:val="decimal"/>
      <w:lvlText w:val="%1.%2.%3.%4.%5.%6."/>
      <w:lvlJc w:val="left"/>
      <w:pPr>
        <w:ind w:left="3816" w:hanging="936"/>
      </w:pPr>
      <w:rPr>
        <w:rFonts w:hint="default"/>
      </w:rPr>
    </w:lvl>
    <w:lvl w:ilvl="6">
      <w:start w:val="1"/>
      <w:numFmt w:val="decimal"/>
      <w:lvlText w:val="%1.%2.%3.%4.%5.%6.%7."/>
      <w:lvlJc w:val="left"/>
      <w:pPr>
        <w:ind w:left="4320" w:hanging="1080"/>
      </w:pPr>
      <w:rPr>
        <w:rFonts w:hint="default"/>
      </w:rPr>
    </w:lvl>
    <w:lvl w:ilvl="7">
      <w:start w:val="1"/>
      <w:numFmt w:val="decimal"/>
      <w:lvlText w:val="%1.%2.%3.%4.%5.%6.%7.%8."/>
      <w:lvlJc w:val="left"/>
      <w:pPr>
        <w:ind w:left="4824" w:hanging="1224"/>
      </w:pPr>
      <w:rPr>
        <w:rFonts w:hint="default"/>
      </w:rPr>
    </w:lvl>
    <w:lvl w:ilvl="8">
      <w:start w:val="1"/>
      <w:numFmt w:val="decimal"/>
      <w:lvlText w:val="%1.%2.%3.%4.%5.%6.%7.%8.%9."/>
      <w:lvlJc w:val="left"/>
      <w:pPr>
        <w:ind w:left="5400" w:hanging="1440"/>
      </w:pPr>
      <w:rPr>
        <w:rFonts w:hint="default"/>
      </w:rPr>
    </w:lvl>
  </w:abstractNum>
  <w:abstractNum w:abstractNumId="8">
    <w:nsid w:val="217962D6"/>
    <w:multiLevelType w:val="multilevel"/>
    <w:tmpl w:val="9E049656"/>
    <w:lvl w:ilvl="0">
      <w:start w:val="1"/>
      <w:numFmt w:val="decimal"/>
      <w:suff w:val="space"/>
      <w:lvlText w:val="%1."/>
      <w:lvlJc w:val="left"/>
      <w:pPr>
        <w:ind w:left="360" w:hanging="360"/>
      </w:pPr>
      <w:rPr>
        <w:rFonts w:hint="default"/>
      </w:rPr>
    </w:lvl>
    <w:lvl w:ilvl="1">
      <w:start w:val="1"/>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9">
    <w:nsid w:val="25980319"/>
    <w:multiLevelType w:val="multilevel"/>
    <w:tmpl w:val="2F7AC8AA"/>
    <w:lvl w:ilvl="0">
      <w:start w:val="1"/>
      <w:numFmt w:val="decimal"/>
      <w:suff w:val="space"/>
      <w:lvlText w:val="%1."/>
      <w:lvlJc w:val="left"/>
      <w:pPr>
        <w:ind w:left="360" w:hanging="360"/>
      </w:pPr>
      <w:rPr>
        <w:rFonts w:hint="default"/>
      </w:rPr>
    </w:lvl>
    <w:lvl w:ilvl="1">
      <w:start w:val="1"/>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10">
    <w:nsid w:val="279F27F6"/>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8352C57"/>
    <w:multiLevelType w:val="hybridMultilevel"/>
    <w:tmpl w:val="631829D6"/>
    <w:lvl w:ilvl="0" w:tplc="1009000F">
      <w:start w:val="1"/>
      <w:numFmt w:val="decimal"/>
      <w:lvlText w:val="%1."/>
      <w:lvlJc w:val="left"/>
      <w:pPr>
        <w:ind w:left="1800" w:hanging="360"/>
      </w:pPr>
      <w:rPr>
        <w:rFonts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2">
    <w:nsid w:val="2A4F47F7"/>
    <w:multiLevelType w:val="multilevel"/>
    <w:tmpl w:val="C3E249D0"/>
    <w:lvl w:ilvl="0">
      <w:start w:val="1"/>
      <w:numFmt w:val="decimal"/>
      <w:suff w:val="space"/>
      <w:lvlText w:val="Section %1 -"/>
      <w:lvlJc w:val="left"/>
      <w:pPr>
        <w:ind w:left="360" w:hanging="360"/>
      </w:pPr>
      <w:rPr>
        <w:rFonts w:hint="default"/>
      </w:rPr>
    </w:lvl>
    <w:lvl w:ilvl="1">
      <w:start w:val="1"/>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13">
    <w:nsid w:val="2AD84F46"/>
    <w:multiLevelType w:val="hybridMultilevel"/>
    <w:tmpl w:val="024A12D8"/>
    <w:lvl w:ilvl="0" w:tplc="04090001">
      <w:start w:val="1"/>
      <w:numFmt w:val="bullet"/>
      <w:lvlText w:val=""/>
      <w:lvlJc w:val="left"/>
      <w:pPr>
        <w:ind w:left="772" w:hanging="360"/>
      </w:pPr>
      <w:rPr>
        <w:rFonts w:ascii="Symbol" w:hAnsi="Symbol" w:hint="default"/>
      </w:rPr>
    </w:lvl>
    <w:lvl w:ilvl="1" w:tplc="04090003" w:tentative="1">
      <w:start w:val="1"/>
      <w:numFmt w:val="bullet"/>
      <w:lvlText w:val="o"/>
      <w:lvlJc w:val="left"/>
      <w:pPr>
        <w:ind w:left="1492" w:hanging="360"/>
      </w:pPr>
      <w:rPr>
        <w:rFonts w:ascii="Courier New" w:hAnsi="Courier New" w:cs="Courier New" w:hint="default"/>
      </w:rPr>
    </w:lvl>
    <w:lvl w:ilvl="2" w:tplc="04090005" w:tentative="1">
      <w:start w:val="1"/>
      <w:numFmt w:val="bullet"/>
      <w:lvlText w:val=""/>
      <w:lvlJc w:val="left"/>
      <w:pPr>
        <w:ind w:left="2212" w:hanging="360"/>
      </w:pPr>
      <w:rPr>
        <w:rFonts w:ascii="Wingdings" w:hAnsi="Wingdings" w:hint="default"/>
      </w:rPr>
    </w:lvl>
    <w:lvl w:ilvl="3" w:tplc="04090001" w:tentative="1">
      <w:start w:val="1"/>
      <w:numFmt w:val="bullet"/>
      <w:lvlText w:val=""/>
      <w:lvlJc w:val="left"/>
      <w:pPr>
        <w:ind w:left="2932" w:hanging="360"/>
      </w:pPr>
      <w:rPr>
        <w:rFonts w:ascii="Symbol" w:hAnsi="Symbol" w:hint="default"/>
      </w:rPr>
    </w:lvl>
    <w:lvl w:ilvl="4" w:tplc="04090003" w:tentative="1">
      <w:start w:val="1"/>
      <w:numFmt w:val="bullet"/>
      <w:lvlText w:val="o"/>
      <w:lvlJc w:val="left"/>
      <w:pPr>
        <w:ind w:left="3652" w:hanging="360"/>
      </w:pPr>
      <w:rPr>
        <w:rFonts w:ascii="Courier New" w:hAnsi="Courier New" w:cs="Courier New" w:hint="default"/>
      </w:rPr>
    </w:lvl>
    <w:lvl w:ilvl="5" w:tplc="04090005" w:tentative="1">
      <w:start w:val="1"/>
      <w:numFmt w:val="bullet"/>
      <w:lvlText w:val=""/>
      <w:lvlJc w:val="left"/>
      <w:pPr>
        <w:ind w:left="4372" w:hanging="360"/>
      </w:pPr>
      <w:rPr>
        <w:rFonts w:ascii="Wingdings" w:hAnsi="Wingdings" w:hint="default"/>
      </w:rPr>
    </w:lvl>
    <w:lvl w:ilvl="6" w:tplc="04090001" w:tentative="1">
      <w:start w:val="1"/>
      <w:numFmt w:val="bullet"/>
      <w:lvlText w:val=""/>
      <w:lvlJc w:val="left"/>
      <w:pPr>
        <w:ind w:left="5092" w:hanging="360"/>
      </w:pPr>
      <w:rPr>
        <w:rFonts w:ascii="Symbol" w:hAnsi="Symbol" w:hint="default"/>
      </w:rPr>
    </w:lvl>
    <w:lvl w:ilvl="7" w:tplc="04090003" w:tentative="1">
      <w:start w:val="1"/>
      <w:numFmt w:val="bullet"/>
      <w:lvlText w:val="o"/>
      <w:lvlJc w:val="left"/>
      <w:pPr>
        <w:ind w:left="5812" w:hanging="360"/>
      </w:pPr>
      <w:rPr>
        <w:rFonts w:ascii="Courier New" w:hAnsi="Courier New" w:cs="Courier New" w:hint="default"/>
      </w:rPr>
    </w:lvl>
    <w:lvl w:ilvl="8" w:tplc="04090005" w:tentative="1">
      <w:start w:val="1"/>
      <w:numFmt w:val="bullet"/>
      <w:lvlText w:val=""/>
      <w:lvlJc w:val="left"/>
      <w:pPr>
        <w:ind w:left="6532" w:hanging="360"/>
      </w:pPr>
      <w:rPr>
        <w:rFonts w:ascii="Wingdings" w:hAnsi="Wingdings" w:hint="default"/>
      </w:rPr>
    </w:lvl>
  </w:abstractNum>
  <w:abstractNum w:abstractNumId="14">
    <w:nsid w:val="2B4F1F4E"/>
    <w:multiLevelType w:val="multilevel"/>
    <w:tmpl w:val="2FE4AB6C"/>
    <w:lvl w:ilvl="0">
      <w:start w:val="1"/>
      <w:numFmt w:val="decimal"/>
      <w:suff w:val="space"/>
      <w:lvlText w:val="%1."/>
      <w:lvlJc w:val="left"/>
      <w:pPr>
        <w:ind w:left="720" w:hanging="360"/>
      </w:pPr>
      <w:rPr>
        <w:rFonts w:hint="default"/>
      </w:rPr>
    </w:lvl>
    <w:lvl w:ilvl="1">
      <w:start w:val="1"/>
      <w:numFmt w:val="decimal"/>
      <w:lvlText w:val="%2."/>
      <w:lvlJc w:val="left"/>
      <w:pPr>
        <w:tabs>
          <w:tab w:val="num" w:pos="1346"/>
        </w:tabs>
        <w:ind w:left="1440" w:hanging="360"/>
      </w:pPr>
      <w:rPr>
        <w:rFonts w:hint="default"/>
      </w:rPr>
    </w:lvl>
    <w:lvl w:ilvl="2">
      <w:start w:val="1"/>
      <w:numFmt w:val="lowerLetter"/>
      <w:lvlText w:val="%3."/>
      <w:lvlJc w:val="right"/>
      <w:pPr>
        <w:tabs>
          <w:tab w:val="num" w:pos="1980"/>
        </w:tabs>
        <w:ind w:left="2160" w:hanging="360"/>
      </w:pPr>
      <w:rPr>
        <w:rFonts w:hint="default"/>
      </w:rPr>
    </w:lvl>
    <w:lvl w:ilvl="3">
      <w:start w:val="1"/>
      <w:numFmt w:val="lowerRoman"/>
      <w:lvlText w:val="%4."/>
      <w:lvlJc w:val="left"/>
      <w:pPr>
        <w:tabs>
          <w:tab w:val="num" w:pos="2340"/>
        </w:tabs>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lowerRoman"/>
      <w:lvlText w:val="%9."/>
      <w:lvlJc w:val="right"/>
      <w:pPr>
        <w:ind w:left="6480" w:hanging="360"/>
      </w:pPr>
      <w:rPr>
        <w:rFonts w:hint="default"/>
      </w:rPr>
    </w:lvl>
  </w:abstractNum>
  <w:abstractNum w:abstractNumId="15">
    <w:nsid w:val="2EB33876"/>
    <w:multiLevelType w:val="hybridMultilevel"/>
    <w:tmpl w:val="6410199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2A2BF4"/>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39066A1D"/>
    <w:multiLevelType w:val="hybridMultilevel"/>
    <w:tmpl w:val="6332E44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nsid w:val="3E051647"/>
    <w:multiLevelType w:val="multilevel"/>
    <w:tmpl w:val="2FE4AB6C"/>
    <w:lvl w:ilvl="0">
      <w:start w:val="1"/>
      <w:numFmt w:val="decimal"/>
      <w:suff w:val="space"/>
      <w:lvlText w:val="%1."/>
      <w:lvlJc w:val="left"/>
      <w:pPr>
        <w:ind w:left="360" w:hanging="360"/>
      </w:pPr>
      <w:rPr>
        <w:rFonts w:hint="default"/>
      </w:rPr>
    </w:lvl>
    <w:lvl w:ilvl="1">
      <w:start w:val="1"/>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19">
    <w:nsid w:val="3F321528"/>
    <w:multiLevelType w:val="multilevel"/>
    <w:tmpl w:val="D5D28F48"/>
    <w:lvl w:ilvl="0">
      <w:start w:val="1"/>
      <w:numFmt w:val="decimal"/>
      <w:lvlText w:val="%1."/>
      <w:lvlJc w:val="left"/>
      <w:pPr>
        <w:ind w:left="360" w:hanging="360"/>
      </w:pPr>
      <w:rPr>
        <w:rFonts w:hint="default"/>
      </w:rPr>
    </w:lvl>
    <w:lvl w:ilvl="1">
      <w:start w:val="1"/>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20">
    <w:nsid w:val="427838D1"/>
    <w:multiLevelType w:val="multilevel"/>
    <w:tmpl w:val="C3E249D0"/>
    <w:lvl w:ilvl="0">
      <w:start w:val="1"/>
      <w:numFmt w:val="decimal"/>
      <w:suff w:val="space"/>
      <w:lvlText w:val="Section %1 -"/>
      <w:lvlJc w:val="left"/>
      <w:pPr>
        <w:ind w:left="360" w:hanging="360"/>
      </w:pPr>
      <w:rPr>
        <w:rFonts w:hint="default"/>
      </w:rPr>
    </w:lvl>
    <w:lvl w:ilvl="1">
      <w:start w:val="1"/>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21">
    <w:nsid w:val="44117176"/>
    <w:multiLevelType w:val="multilevel"/>
    <w:tmpl w:val="2FE4AB6C"/>
    <w:lvl w:ilvl="0">
      <w:start w:val="1"/>
      <w:numFmt w:val="decimal"/>
      <w:suff w:val="space"/>
      <w:lvlText w:val="%1."/>
      <w:lvlJc w:val="left"/>
      <w:pPr>
        <w:ind w:left="720" w:hanging="360"/>
      </w:pPr>
      <w:rPr>
        <w:rFonts w:hint="default"/>
      </w:rPr>
    </w:lvl>
    <w:lvl w:ilvl="1">
      <w:start w:val="1"/>
      <w:numFmt w:val="decimal"/>
      <w:lvlText w:val="%2."/>
      <w:lvlJc w:val="left"/>
      <w:pPr>
        <w:tabs>
          <w:tab w:val="num" w:pos="1346"/>
        </w:tabs>
        <w:ind w:left="1440" w:hanging="360"/>
      </w:pPr>
      <w:rPr>
        <w:rFonts w:hint="default"/>
      </w:rPr>
    </w:lvl>
    <w:lvl w:ilvl="2">
      <w:start w:val="1"/>
      <w:numFmt w:val="lowerLetter"/>
      <w:lvlText w:val="%3."/>
      <w:lvlJc w:val="right"/>
      <w:pPr>
        <w:tabs>
          <w:tab w:val="num" w:pos="1980"/>
        </w:tabs>
        <w:ind w:left="2160" w:hanging="360"/>
      </w:pPr>
      <w:rPr>
        <w:rFonts w:hint="default"/>
      </w:rPr>
    </w:lvl>
    <w:lvl w:ilvl="3">
      <w:start w:val="1"/>
      <w:numFmt w:val="lowerRoman"/>
      <w:lvlText w:val="%4."/>
      <w:lvlJc w:val="left"/>
      <w:pPr>
        <w:tabs>
          <w:tab w:val="num" w:pos="2340"/>
        </w:tabs>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lowerRoman"/>
      <w:lvlText w:val="%9."/>
      <w:lvlJc w:val="right"/>
      <w:pPr>
        <w:ind w:left="6480" w:hanging="360"/>
      </w:pPr>
      <w:rPr>
        <w:rFonts w:hint="default"/>
      </w:rPr>
    </w:lvl>
  </w:abstractNum>
  <w:abstractNum w:abstractNumId="22">
    <w:nsid w:val="44E96E17"/>
    <w:multiLevelType w:val="multilevel"/>
    <w:tmpl w:val="2E48E02A"/>
    <w:lvl w:ilvl="0">
      <w:start w:val="1"/>
      <w:numFmt w:val="decimal"/>
      <w:suff w:val="space"/>
      <w:lvlText w:val="%1."/>
      <w:lvlJc w:val="left"/>
      <w:pPr>
        <w:ind w:left="360" w:hanging="360"/>
      </w:pPr>
      <w:rPr>
        <w:rFonts w:hint="default"/>
      </w:rPr>
    </w:lvl>
    <w:lvl w:ilvl="1">
      <w:start w:val="1"/>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23">
    <w:nsid w:val="46CA0409"/>
    <w:multiLevelType w:val="hybridMultilevel"/>
    <w:tmpl w:val="FF5AEBB6"/>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24">
    <w:nsid w:val="48BC23F9"/>
    <w:multiLevelType w:val="multilevel"/>
    <w:tmpl w:val="8B76CB92"/>
    <w:lvl w:ilvl="0">
      <w:start w:val="1"/>
      <w:numFmt w:val="decimal"/>
      <w:suff w:val="space"/>
      <w:lvlText w:val="%1."/>
      <w:lvlJc w:val="left"/>
      <w:pPr>
        <w:ind w:left="360" w:hanging="360"/>
      </w:pPr>
      <w:rPr>
        <w:rFonts w:hint="default"/>
      </w:rPr>
    </w:lvl>
    <w:lvl w:ilvl="1">
      <w:start w:val="1"/>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25">
    <w:nsid w:val="4F5408CF"/>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1AD25E8"/>
    <w:multiLevelType w:val="multilevel"/>
    <w:tmpl w:val="854E67B6"/>
    <w:lvl w:ilvl="0">
      <w:start w:val="1"/>
      <w:numFmt w:val="decimal"/>
      <w:suff w:val="space"/>
      <w:lvlText w:val="Section %1 -"/>
      <w:lvlJc w:val="left"/>
      <w:pPr>
        <w:ind w:left="360" w:hanging="360"/>
      </w:pPr>
      <w:rPr>
        <w:rFonts w:hint="default"/>
      </w:rPr>
    </w:lvl>
    <w:lvl w:ilvl="1">
      <w:start w:val="1"/>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27">
    <w:nsid w:val="57C74551"/>
    <w:multiLevelType w:val="multilevel"/>
    <w:tmpl w:val="9C7A5FB6"/>
    <w:lvl w:ilvl="0">
      <w:start w:val="1"/>
      <w:numFmt w:val="decimal"/>
      <w:suff w:val="space"/>
      <w:lvlText w:val="%1."/>
      <w:lvlJc w:val="left"/>
      <w:pPr>
        <w:ind w:left="360" w:hanging="360"/>
      </w:pPr>
      <w:rPr>
        <w:rFonts w:hint="default"/>
      </w:rPr>
    </w:lvl>
    <w:lvl w:ilvl="1">
      <w:start w:val="1"/>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28">
    <w:nsid w:val="582A18FE"/>
    <w:multiLevelType w:val="multilevel"/>
    <w:tmpl w:val="C3E249D0"/>
    <w:lvl w:ilvl="0">
      <w:start w:val="1"/>
      <w:numFmt w:val="decimal"/>
      <w:suff w:val="space"/>
      <w:lvlText w:val="Section %1 -"/>
      <w:lvlJc w:val="left"/>
      <w:pPr>
        <w:ind w:left="360" w:hanging="360"/>
      </w:pPr>
      <w:rPr>
        <w:rFonts w:hint="default"/>
      </w:rPr>
    </w:lvl>
    <w:lvl w:ilvl="1">
      <w:start w:val="1"/>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29">
    <w:nsid w:val="59BD7B99"/>
    <w:multiLevelType w:val="multilevel"/>
    <w:tmpl w:val="044E7E22"/>
    <w:lvl w:ilvl="0">
      <w:start w:val="1"/>
      <w:numFmt w:val="decimal"/>
      <w:suff w:val="space"/>
      <w:lvlText w:val="%1."/>
      <w:lvlJc w:val="left"/>
      <w:pPr>
        <w:ind w:left="360" w:hanging="360"/>
      </w:pPr>
      <w:rPr>
        <w:rFonts w:hint="default"/>
      </w:rPr>
    </w:lvl>
    <w:lvl w:ilvl="1">
      <w:start w:val="1"/>
      <w:numFmt w:val="bullet"/>
      <w:lvlText w:val=""/>
      <w:lvlJc w:val="left"/>
      <w:pPr>
        <w:tabs>
          <w:tab w:val="num" w:pos="986"/>
        </w:tabs>
        <w:ind w:left="1080" w:hanging="360"/>
      </w:pPr>
      <w:rPr>
        <w:rFonts w:ascii="Symbol" w:hAnsi="Symbol"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30">
    <w:nsid w:val="59E97BC3"/>
    <w:multiLevelType w:val="multilevel"/>
    <w:tmpl w:val="888A9B50"/>
    <w:lvl w:ilvl="0">
      <w:start w:val="1"/>
      <w:numFmt w:val="decimal"/>
      <w:suff w:val="space"/>
      <w:lvlText w:val="Section %1 -"/>
      <w:lvlJc w:val="left"/>
      <w:pPr>
        <w:ind w:left="360" w:hanging="360"/>
      </w:pPr>
      <w:rPr>
        <w:rFonts w:hint="default"/>
      </w:rPr>
    </w:lvl>
    <w:lvl w:ilvl="1">
      <w:start w:val="2"/>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31">
    <w:nsid w:val="5A3B4CEB"/>
    <w:multiLevelType w:val="multilevel"/>
    <w:tmpl w:val="2F7AC8AA"/>
    <w:lvl w:ilvl="0">
      <w:start w:val="1"/>
      <w:numFmt w:val="decimal"/>
      <w:suff w:val="space"/>
      <w:lvlText w:val="%1."/>
      <w:lvlJc w:val="left"/>
      <w:pPr>
        <w:ind w:left="360" w:hanging="360"/>
      </w:pPr>
      <w:rPr>
        <w:rFonts w:hint="default"/>
      </w:rPr>
    </w:lvl>
    <w:lvl w:ilvl="1">
      <w:start w:val="1"/>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32">
    <w:nsid w:val="5AAE010E"/>
    <w:multiLevelType w:val="multilevel"/>
    <w:tmpl w:val="1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604328BF"/>
    <w:multiLevelType w:val="multilevel"/>
    <w:tmpl w:val="FE7C64DC"/>
    <w:lvl w:ilvl="0">
      <w:start w:val="9"/>
      <w:numFmt w:val="decimal"/>
      <w:suff w:val="space"/>
      <w:lvlText w:val="Section %1 -"/>
      <w:lvlJc w:val="left"/>
      <w:pPr>
        <w:ind w:left="360" w:hanging="360"/>
      </w:pPr>
      <w:rPr>
        <w:rFonts w:hint="default"/>
      </w:rPr>
    </w:lvl>
    <w:lvl w:ilvl="1">
      <w:start w:val="1"/>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34">
    <w:nsid w:val="625930FA"/>
    <w:multiLevelType w:val="hybridMultilevel"/>
    <w:tmpl w:val="67B05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2534C5"/>
    <w:multiLevelType w:val="multilevel"/>
    <w:tmpl w:val="5B3ED432"/>
    <w:lvl w:ilvl="0">
      <w:start w:val="1"/>
      <w:numFmt w:val="decimal"/>
      <w:lvlText w:val="%1."/>
      <w:lvlJc w:val="left"/>
      <w:pPr>
        <w:ind w:left="720" w:hanging="360"/>
      </w:pPr>
      <w:rPr>
        <w:rFonts w:hint="default"/>
      </w:rPr>
    </w:lvl>
    <w:lvl w:ilvl="1">
      <w:start w:val="1"/>
      <w:numFmt w:val="decimal"/>
      <w:lvlText w:val="%2."/>
      <w:lvlJc w:val="left"/>
      <w:pPr>
        <w:tabs>
          <w:tab w:val="num" w:pos="1346"/>
        </w:tabs>
        <w:ind w:left="1440" w:hanging="360"/>
      </w:pPr>
      <w:rPr>
        <w:rFonts w:hint="default"/>
      </w:rPr>
    </w:lvl>
    <w:lvl w:ilvl="2">
      <w:start w:val="1"/>
      <w:numFmt w:val="lowerLetter"/>
      <w:lvlText w:val="%3."/>
      <w:lvlJc w:val="right"/>
      <w:pPr>
        <w:tabs>
          <w:tab w:val="num" w:pos="1980"/>
        </w:tabs>
        <w:ind w:left="2160" w:hanging="360"/>
      </w:pPr>
      <w:rPr>
        <w:rFonts w:hint="default"/>
      </w:rPr>
    </w:lvl>
    <w:lvl w:ilvl="3">
      <w:start w:val="1"/>
      <w:numFmt w:val="lowerRoman"/>
      <w:lvlText w:val="%4."/>
      <w:lvlJc w:val="left"/>
      <w:pPr>
        <w:tabs>
          <w:tab w:val="num" w:pos="2340"/>
        </w:tabs>
        <w:ind w:left="2880" w:hanging="360"/>
      </w:pPr>
      <w:rPr>
        <w:rFonts w:hint="default"/>
      </w:rPr>
    </w:lvl>
    <w:lvl w:ilvl="4">
      <w:start w:val="1"/>
      <w:numFmt w:val="decimal"/>
      <w:lvlText w:val="%5."/>
      <w:lvlJc w:val="left"/>
      <w:pPr>
        <w:ind w:left="3600" w:hanging="360"/>
      </w:pPr>
      <w:rPr>
        <w:rFonts w:hint="default"/>
      </w:rPr>
    </w:lvl>
    <w:lvl w:ilvl="5">
      <w:start w:val="1"/>
      <w:numFmt w:val="lowerRoman"/>
      <w:lvlText w:val="%6."/>
      <w:lvlJc w:val="righ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lowerRoman"/>
      <w:lvlText w:val="%9."/>
      <w:lvlJc w:val="right"/>
      <w:pPr>
        <w:ind w:left="6480" w:hanging="360"/>
      </w:pPr>
      <w:rPr>
        <w:rFonts w:hint="default"/>
      </w:rPr>
    </w:lvl>
  </w:abstractNum>
  <w:abstractNum w:abstractNumId="36">
    <w:nsid w:val="65CF1313"/>
    <w:multiLevelType w:val="hybridMultilevel"/>
    <w:tmpl w:val="7ABCF0E6"/>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7">
    <w:nsid w:val="6B2830A2"/>
    <w:multiLevelType w:val="multilevel"/>
    <w:tmpl w:val="FE7C64DC"/>
    <w:lvl w:ilvl="0">
      <w:start w:val="9"/>
      <w:numFmt w:val="decimal"/>
      <w:suff w:val="space"/>
      <w:lvlText w:val="Section %1 -"/>
      <w:lvlJc w:val="left"/>
      <w:pPr>
        <w:ind w:left="360" w:hanging="360"/>
      </w:pPr>
      <w:rPr>
        <w:rFonts w:hint="default"/>
      </w:rPr>
    </w:lvl>
    <w:lvl w:ilvl="1">
      <w:start w:val="1"/>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38">
    <w:nsid w:val="6D291984"/>
    <w:multiLevelType w:val="multilevel"/>
    <w:tmpl w:val="01E28DBC"/>
    <w:lvl w:ilvl="0">
      <w:start w:val="1"/>
      <w:numFmt w:val="decimal"/>
      <w:suff w:val="space"/>
      <w:lvlText w:val="%1."/>
      <w:lvlJc w:val="left"/>
      <w:pPr>
        <w:ind w:left="360" w:hanging="360"/>
      </w:pPr>
      <w:rPr>
        <w:rFonts w:hint="default"/>
      </w:rPr>
    </w:lvl>
    <w:lvl w:ilvl="1">
      <w:start w:val="1"/>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39">
    <w:nsid w:val="704E3ED1"/>
    <w:multiLevelType w:val="multilevel"/>
    <w:tmpl w:val="2FE4AB6C"/>
    <w:lvl w:ilvl="0">
      <w:start w:val="1"/>
      <w:numFmt w:val="decimal"/>
      <w:suff w:val="space"/>
      <w:lvlText w:val="%1."/>
      <w:lvlJc w:val="left"/>
      <w:pPr>
        <w:ind w:left="360" w:hanging="360"/>
      </w:pPr>
      <w:rPr>
        <w:rFonts w:hint="default"/>
      </w:rPr>
    </w:lvl>
    <w:lvl w:ilvl="1">
      <w:start w:val="1"/>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40">
    <w:nsid w:val="721736DD"/>
    <w:multiLevelType w:val="multilevel"/>
    <w:tmpl w:val="9C7A5FB6"/>
    <w:lvl w:ilvl="0">
      <w:start w:val="1"/>
      <w:numFmt w:val="decimal"/>
      <w:suff w:val="space"/>
      <w:lvlText w:val="%1."/>
      <w:lvlJc w:val="left"/>
      <w:pPr>
        <w:ind w:left="360" w:hanging="360"/>
      </w:pPr>
      <w:rPr>
        <w:rFonts w:hint="default"/>
      </w:rPr>
    </w:lvl>
    <w:lvl w:ilvl="1">
      <w:start w:val="1"/>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41">
    <w:nsid w:val="759D59C6"/>
    <w:multiLevelType w:val="multilevel"/>
    <w:tmpl w:val="F6164C2E"/>
    <w:lvl w:ilvl="0">
      <w:start w:val="1"/>
      <w:numFmt w:val="decimal"/>
      <w:suff w:val="space"/>
      <w:lvlText w:val="%1."/>
      <w:lvlJc w:val="left"/>
      <w:pPr>
        <w:ind w:left="360" w:hanging="360"/>
      </w:pPr>
      <w:rPr>
        <w:rFonts w:hint="default"/>
      </w:rPr>
    </w:lvl>
    <w:lvl w:ilvl="1">
      <w:start w:val="1"/>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42">
    <w:nsid w:val="782A35CF"/>
    <w:multiLevelType w:val="multilevel"/>
    <w:tmpl w:val="B8BCB97A"/>
    <w:lvl w:ilvl="0">
      <w:start w:val="1"/>
      <w:numFmt w:val="decimal"/>
      <w:suff w:val="space"/>
      <w:lvlText w:val="%1."/>
      <w:lvlJc w:val="left"/>
      <w:pPr>
        <w:ind w:left="360" w:hanging="360"/>
      </w:pPr>
      <w:rPr>
        <w:rFonts w:hint="default"/>
      </w:rPr>
    </w:lvl>
    <w:lvl w:ilvl="1">
      <w:start w:val="1"/>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43">
    <w:nsid w:val="79EE7BB7"/>
    <w:multiLevelType w:val="hybridMultilevel"/>
    <w:tmpl w:val="7520DFEC"/>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4">
    <w:nsid w:val="7D2D689A"/>
    <w:multiLevelType w:val="hybridMultilevel"/>
    <w:tmpl w:val="6410199E"/>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7EF127C2"/>
    <w:multiLevelType w:val="multilevel"/>
    <w:tmpl w:val="3D241CBE"/>
    <w:lvl w:ilvl="0">
      <w:start w:val="9"/>
      <w:numFmt w:val="decimal"/>
      <w:suff w:val="space"/>
      <w:lvlText w:val="Section %1 -"/>
      <w:lvlJc w:val="left"/>
      <w:pPr>
        <w:ind w:left="360" w:hanging="360"/>
      </w:pPr>
      <w:rPr>
        <w:rFonts w:hint="default"/>
      </w:rPr>
    </w:lvl>
    <w:lvl w:ilvl="1">
      <w:start w:val="1"/>
      <w:numFmt w:val="decimal"/>
      <w:lvlText w:val="%2."/>
      <w:lvlJc w:val="left"/>
      <w:pPr>
        <w:tabs>
          <w:tab w:val="num" w:pos="986"/>
        </w:tabs>
        <w:ind w:left="1080" w:hanging="360"/>
      </w:pPr>
      <w:rPr>
        <w:rFonts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abstractNum w:abstractNumId="46">
    <w:nsid w:val="7FDE4C71"/>
    <w:multiLevelType w:val="multilevel"/>
    <w:tmpl w:val="044E7E22"/>
    <w:lvl w:ilvl="0">
      <w:start w:val="1"/>
      <w:numFmt w:val="decimal"/>
      <w:suff w:val="space"/>
      <w:lvlText w:val="%1."/>
      <w:lvlJc w:val="left"/>
      <w:pPr>
        <w:ind w:left="360" w:hanging="360"/>
      </w:pPr>
      <w:rPr>
        <w:rFonts w:hint="default"/>
      </w:rPr>
    </w:lvl>
    <w:lvl w:ilvl="1">
      <w:start w:val="1"/>
      <w:numFmt w:val="bullet"/>
      <w:lvlText w:val=""/>
      <w:lvlJc w:val="left"/>
      <w:pPr>
        <w:tabs>
          <w:tab w:val="num" w:pos="986"/>
        </w:tabs>
        <w:ind w:left="1080" w:hanging="360"/>
      </w:pPr>
      <w:rPr>
        <w:rFonts w:ascii="Symbol" w:hAnsi="Symbol" w:hint="default"/>
      </w:rPr>
    </w:lvl>
    <w:lvl w:ilvl="2">
      <w:start w:val="1"/>
      <w:numFmt w:val="lowerLetter"/>
      <w:lvlText w:val="%3."/>
      <w:lvlJc w:val="right"/>
      <w:pPr>
        <w:tabs>
          <w:tab w:val="num" w:pos="1620"/>
        </w:tabs>
        <w:ind w:left="1800" w:hanging="360"/>
      </w:pPr>
      <w:rPr>
        <w:rFonts w:hint="default"/>
      </w:rPr>
    </w:lvl>
    <w:lvl w:ilvl="3">
      <w:start w:val="1"/>
      <w:numFmt w:val="lowerRoman"/>
      <w:lvlText w:val="%4."/>
      <w:lvlJc w:val="left"/>
      <w:pPr>
        <w:tabs>
          <w:tab w:val="num" w:pos="1980"/>
        </w:tabs>
        <w:ind w:left="2520" w:hanging="360"/>
      </w:pPr>
      <w:rPr>
        <w:rFonts w:hint="default"/>
      </w:rPr>
    </w:lvl>
    <w:lvl w:ilvl="4">
      <w:start w:val="1"/>
      <w:numFmt w:val="decimal"/>
      <w:lvlText w:val="%5."/>
      <w:lvlJc w:val="left"/>
      <w:pPr>
        <w:ind w:left="3240" w:hanging="360"/>
      </w:pPr>
      <w:rPr>
        <w:rFonts w:hint="default"/>
      </w:rPr>
    </w:lvl>
    <w:lvl w:ilvl="5">
      <w:start w:val="1"/>
      <w:numFmt w:val="lowerRoman"/>
      <w:lvlText w:val="%6."/>
      <w:lvlJc w:val="right"/>
      <w:pPr>
        <w:ind w:left="3960" w:hanging="360"/>
      </w:pPr>
      <w:rPr>
        <w:rFonts w:hint="default"/>
      </w:rPr>
    </w:lvl>
    <w:lvl w:ilvl="6">
      <w:start w:val="1"/>
      <w:numFmt w:val="decimal"/>
      <w:lvlText w:val="%7."/>
      <w:lvlJc w:val="left"/>
      <w:pPr>
        <w:ind w:left="4680" w:hanging="360"/>
      </w:pPr>
      <w:rPr>
        <w:rFonts w:hint="default"/>
      </w:rPr>
    </w:lvl>
    <w:lvl w:ilvl="7">
      <w:start w:val="1"/>
      <w:numFmt w:val="decimal"/>
      <w:lvlText w:val="%8."/>
      <w:lvlJc w:val="left"/>
      <w:pPr>
        <w:ind w:left="5400" w:hanging="360"/>
      </w:pPr>
      <w:rPr>
        <w:rFonts w:hint="default"/>
      </w:rPr>
    </w:lvl>
    <w:lvl w:ilvl="8">
      <w:start w:val="1"/>
      <w:numFmt w:val="lowerRoman"/>
      <w:lvlText w:val="%9."/>
      <w:lvlJc w:val="right"/>
      <w:pPr>
        <w:ind w:left="6120" w:hanging="360"/>
      </w:pPr>
      <w:rPr>
        <w:rFonts w:hint="default"/>
      </w:rPr>
    </w:lvl>
  </w:abstractNum>
  <w:num w:numId="1">
    <w:abstractNumId w:val="34"/>
  </w:num>
  <w:num w:numId="2">
    <w:abstractNumId w:val="13"/>
  </w:num>
  <w:num w:numId="3">
    <w:abstractNumId w:val="9"/>
  </w:num>
  <w:num w:numId="4">
    <w:abstractNumId w:val="42"/>
  </w:num>
  <w:num w:numId="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1"/>
    <w:lvlOverride w:ilvl="0">
      <w:startOverride w:val="3"/>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8"/>
    <w:lvlOverride w:ilvl="0">
      <w:startOverride w:val="3"/>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1"/>
  </w:num>
  <w:num w:numId="10">
    <w:abstractNumId w:val="18"/>
  </w:num>
  <w:num w:numId="11">
    <w:abstractNumId w:val="38"/>
  </w:num>
  <w:num w:numId="12">
    <w:abstractNumId w:val="24"/>
  </w:num>
  <w:num w:numId="13">
    <w:abstractNumId w:val="46"/>
  </w:num>
  <w:num w:numId="14">
    <w:abstractNumId w:val="22"/>
  </w:num>
  <w:num w:numId="15">
    <w:abstractNumId w:val="12"/>
  </w:num>
  <w:num w:numId="16">
    <w:abstractNumId w:val="2"/>
  </w:num>
  <w:num w:numId="17">
    <w:abstractNumId w:val="44"/>
  </w:num>
  <w:num w:numId="18">
    <w:abstractNumId w:val="26"/>
  </w:num>
  <w:num w:numId="19">
    <w:abstractNumId w:val="5"/>
  </w:num>
  <w:num w:numId="20">
    <w:abstractNumId w:val="20"/>
  </w:num>
  <w:num w:numId="21">
    <w:abstractNumId w:val="28"/>
  </w:num>
  <w:num w:numId="22">
    <w:abstractNumId w:val="37"/>
  </w:num>
  <w:num w:numId="23">
    <w:abstractNumId w:val="5"/>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num>
  <w:num w:numId="25">
    <w:abstractNumId w:val="30"/>
  </w:num>
  <w:num w:numId="26">
    <w:abstractNumId w:val="33"/>
  </w:num>
  <w:num w:numId="27">
    <w:abstractNumId w:val="40"/>
  </w:num>
  <w:num w:numId="28">
    <w:abstractNumId w:val="5"/>
    <w:lvlOverride w:ilvl="0">
      <w:startOverride w:val="1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5"/>
  </w:num>
  <w:num w:numId="30">
    <w:abstractNumId w:val="5"/>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9"/>
  </w:num>
  <w:num w:numId="32">
    <w:abstractNumId w:val="1"/>
  </w:num>
  <w:num w:numId="33">
    <w:abstractNumId w:val="23"/>
  </w:num>
  <w:num w:numId="34">
    <w:abstractNumId w:val="11"/>
  </w:num>
  <w:num w:numId="35">
    <w:abstractNumId w:val="7"/>
  </w:num>
  <w:num w:numId="36">
    <w:abstractNumId w:val="0"/>
  </w:num>
  <w:num w:numId="37">
    <w:abstractNumId w:val="16"/>
  </w:num>
  <w:num w:numId="38">
    <w:abstractNumId w:val="32"/>
  </w:num>
  <w:num w:numId="39">
    <w:abstractNumId w:val="10"/>
  </w:num>
  <w:num w:numId="40">
    <w:abstractNumId w:val="25"/>
  </w:num>
  <w:num w:numId="41">
    <w:abstractNumId w:val="6"/>
  </w:num>
  <w:num w:numId="42">
    <w:abstractNumId w:val="14"/>
  </w:num>
  <w:num w:numId="43">
    <w:abstractNumId w:val="21"/>
  </w:num>
  <w:num w:numId="44">
    <w:abstractNumId w:val="19"/>
  </w:num>
  <w:num w:numId="45">
    <w:abstractNumId w:val="3"/>
  </w:num>
  <w:num w:numId="46">
    <w:abstractNumId w:val="36"/>
  </w:num>
  <w:num w:numId="47">
    <w:abstractNumId w:val="43"/>
  </w:num>
  <w:num w:numId="48">
    <w:abstractNumId w:val="17"/>
  </w:num>
  <w:num w:numId="49">
    <w:abstractNumId w:val="35"/>
  </w:num>
  <w:num w:numId="50">
    <w:abstractNumId w:val="4"/>
  </w:num>
  <w:num w:numId="51">
    <w:abstractNumId w:val="27"/>
  </w:num>
  <w:num w:numId="52">
    <w:abstractNumId w:val="2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7"/>
  <w:proofState w:spelling="clean" w:grammar="clean"/>
  <w:revisionView w:markup="0"/>
  <w:trackRevisions/>
  <w:defaultTabStop w:val="720"/>
  <w:hyphenationZone w:val="425"/>
  <w:characterSpacingControl w:val="doNotCompress"/>
  <w:hdrShapeDefaults>
    <o:shapedefaults v:ext="edit" spidmax="1843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1D32"/>
    <w:rsid w:val="0000082D"/>
    <w:rsid w:val="000012D0"/>
    <w:rsid w:val="00005392"/>
    <w:rsid w:val="00005708"/>
    <w:rsid w:val="00007677"/>
    <w:rsid w:val="000118B9"/>
    <w:rsid w:val="0001291E"/>
    <w:rsid w:val="0001513E"/>
    <w:rsid w:val="000165B8"/>
    <w:rsid w:val="00016937"/>
    <w:rsid w:val="000169FA"/>
    <w:rsid w:val="0001711D"/>
    <w:rsid w:val="00020571"/>
    <w:rsid w:val="00023136"/>
    <w:rsid w:val="00024829"/>
    <w:rsid w:val="000250FD"/>
    <w:rsid w:val="00030100"/>
    <w:rsid w:val="000326BE"/>
    <w:rsid w:val="000327E5"/>
    <w:rsid w:val="000334D6"/>
    <w:rsid w:val="00034C5B"/>
    <w:rsid w:val="00035E01"/>
    <w:rsid w:val="000367CB"/>
    <w:rsid w:val="0003727D"/>
    <w:rsid w:val="00040081"/>
    <w:rsid w:val="0004238B"/>
    <w:rsid w:val="000429CB"/>
    <w:rsid w:val="00043724"/>
    <w:rsid w:val="00046B53"/>
    <w:rsid w:val="00051296"/>
    <w:rsid w:val="00051AC0"/>
    <w:rsid w:val="0005241E"/>
    <w:rsid w:val="00052CD5"/>
    <w:rsid w:val="00053BAF"/>
    <w:rsid w:val="00066A79"/>
    <w:rsid w:val="00066F02"/>
    <w:rsid w:val="000715C4"/>
    <w:rsid w:val="000755E0"/>
    <w:rsid w:val="00077BCC"/>
    <w:rsid w:val="00080AC2"/>
    <w:rsid w:val="00082727"/>
    <w:rsid w:val="00082FFB"/>
    <w:rsid w:val="00083CFF"/>
    <w:rsid w:val="00084197"/>
    <w:rsid w:val="00084BE0"/>
    <w:rsid w:val="00086318"/>
    <w:rsid w:val="00091919"/>
    <w:rsid w:val="000926FF"/>
    <w:rsid w:val="0009742A"/>
    <w:rsid w:val="00097663"/>
    <w:rsid w:val="000A2761"/>
    <w:rsid w:val="000A3571"/>
    <w:rsid w:val="000A3DFD"/>
    <w:rsid w:val="000A79A6"/>
    <w:rsid w:val="000B00B3"/>
    <w:rsid w:val="000B1DCF"/>
    <w:rsid w:val="000B36E8"/>
    <w:rsid w:val="000B52E6"/>
    <w:rsid w:val="000B554B"/>
    <w:rsid w:val="000B576A"/>
    <w:rsid w:val="000B6EAF"/>
    <w:rsid w:val="000C09FB"/>
    <w:rsid w:val="000C40CC"/>
    <w:rsid w:val="000C60D6"/>
    <w:rsid w:val="000C7451"/>
    <w:rsid w:val="000D14ED"/>
    <w:rsid w:val="000D2DA9"/>
    <w:rsid w:val="000D46E4"/>
    <w:rsid w:val="000D59DF"/>
    <w:rsid w:val="000D7660"/>
    <w:rsid w:val="000E1DDF"/>
    <w:rsid w:val="000E2158"/>
    <w:rsid w:val="000E3B20"/>
    <w:rsid w:val="000E5B99"/>
    <w:rsid w:val="000E7176"/>
    <w:rsid w:val="000F1FAE"/>
    <w:rsid w:val="000F5D42"/>
    <w:rsid w:val="000F66FA"/>
    <w:rsid w:val="00107DA1"/>
    <w:rsid w:val="0011148F"/>
    <w:rsid w:val="00111A8C"/>
    <w:rsid w:val="00111E83"/>
    <w:rsid w:val="00121315"/>
    <w:rsid w:val="00121770"/>
    <w:rsid w:val="0012236A"/>
    <w:rsid w:val="00123FAB"/>
    <w:rsid w:val="00124C2E"/>
    <w:rsid w:val="00125B81"/>
    <w:rsid w:val="0012735D"/>
    <w:rsid w:val="00130493"/>
    <w:rsid w:val="001324F3"/>
    <w:rsid w:val="00133EFC"/>
    <w:rsid w:val="0013758A"/>
    <w:rsid w:val="00140584"/>
    <w:rsid w:val="00141EBE"/>
    <w:rsid w:val="00142A32"/>
    <w:rsid w:val="00142C47"/>
    <w:rsid w:val="00145DC9"/>
    <w:rsid w:val="00146235"/>
    <w:rsid w:val="001464C0"/>
    <w:rsid w:val="001518EA"/>
    <w:rsid w:val="0015276A"/>
    <w:rsid w:val="00154205"/>
    <w:rsid w:val="00155191"/>
    <w:rsid w:val="00157402"/>
    <w:rsid w:val="00157EE8"/>
    <w:rsid w:val="001617FA"/>
    <w:rsid w:val="001620DF"/>
    <w:rsid w:val="00164C4C"/>
    <w:rsid w:val="00165CCD"/>
    <w:rsid w:val="00167CEF"/>
    <w:rsid w:val="001704F0"/>
    <w:rsid w:val="00177510"/>
    <w:rsid w:val="00177D3D"/>
    <w:rsid w:val="00180A98"/>
    <w:rsid w:val="00180C77"/>
    <w:rsid w:val="00181022"/>
    <w:rsid w:val="00183493"/>
    <w:rsid w:val="00183EED"/>
    <w:rsid w:val="001949BF"/>
    <w:rsid w:val="00195233"/>
    <w:rsid w:val="00197117"/>
    <w:rsid w:val="001A1F30"/>
    <w:rsid w:val="001A6F0A"/>
    <w:rsid w:val="001A7A1B"/>
    <w:rsid w:val="001B1D3D"/>
    <w:rsid w:val="001B3EC8"/>
    <w:rsid w:val="001B42A2"/>
    <w:rsid w:val="001C05AC"/>
    <w:rsid w:val="001C329B"/>
    <w:rsid w:val="001C6B23"/>
    <w:rsid w:val="001D04D2"/>
    <w:rsid w:val="001D0FBE"/>
    <w:rsid w:val="001D624C"/>
    <w:rsid w:val="001E1625"/>
    <w:rsid w:val="001E44E4"/>
    <w:rsid w:val="001E49DA"/>
    <w:rsid w:val="001F0B79"/>
    <w:rsid w:val="001F6708"/>
    <w:rsid w:val="001F6BC8"/>
    <w:rsid w:val="001F77FD"/>
    <w:rsid w:val="00200777"/>
    <w:rsid w:val="00200976"/>
    <w:rsid w:val="00202F3F"/>
    <w:rsid w:val="00204899"/>
    <w:rsid w:val="00205752"/>
    <w:rsid w:val="00206198"/>
    <w:rsid w:val="00206360"/>
    <w:rsid w:val="00207288"/>
    <w:rsid w:val="00212485"/>
    <w:rsid w:val="002155F6"/>
    <w:rsid w:val="002171DF"/>
    <w:rsid w:val="00222552"/>
    <w:rsid w:val="00225BB9"/>
    <w:rsid w:val="00226CEE"/>
    <w:rsid w:val="0023033A"/>
    <w:rsid w:val="002331A8"/>
    <w:rsid w:val="00242AA2"/>
    <w:rsid w:val="00244D47"/>
    <w:rsid w:val="0024543B"/>
    <w:rsid w:val="00245589"/>
    <w:rsid w:val="002463C4"/>
    <w:rsid w:val="0024644D"/>
    <w:rsid w:val="00247B98"/>
    <w:rsid w:val="00252D95"/>
    <w:rsid w:val="00253B81"/>
    <w:rsid w:val="0025674B"/>
    <w:rsid w:val="002604C9"/>
    <w:rsid w:val="00260E9A"/>
    <w:rsid w:val="00265221"/>
    <w:rsid w:val="002653BD"/>
    <w:rsid w:val="00266112"/>
    <w:rsid w:val="002669DB"/>
    <w:rsid w:val="00267997"/>
    <w:rsid w:val="00270CD5"/>
    <w:rsid w:val="00270D9D"/>
    <w:rsid w:val="0027509E"/>
    <w:rsid w:val="00276BFF"/>
    <w:rsid w:val="002815E9"/>
    <w:rsid w:val="00282416"/>
    <w:rsid w:val="0028406F"/>
    <w:rsid w:val="00284526"/>
    <w:rsid w:val="00292B2F"/>
    <w:rsid w:val="00295C8D"/>
    <w:rsid w:val="002A07D5"/>
    <w:rsid w:val="002A0AFA"/>
    <w:rsid w:val="002A18E2"/>
    <w:rsid w:val="002A2870"/>
    <w:rsid w:val="002A2FF0"/>
    <w:rsid w:val="002A51BA"/>
    <w:rsid w:val="002A55AC"/>
    <w:rsid w:val="002A60C6"/>
    <w:rsid w:val="002B3054"/>
    <w:rsid w:val="002B3228"/>
    <w:rsid w:val="002C03FE"/>
    <w:rsid w:val="002C290D"/>
    <w:rsid w:val="002C35DB"/>
    <w:rsid w:val="002D106B"/>
    <w:rsid w:val="002E2A63"/>
    <w:rsid w:val="002E2F1D"/>
    <w:rsid w:val="002E5964"/>
    <w:rsid w:val="002E5BC5"/>
    <w:rsid w:val="002E5FAC"/>
    <w:rsid w:val="002E7ADE"/>
    <w:rsid w:val="002F00BE"/>
    <w:rsid w:val="002F4349"/>
    <w:rsid w:val="002F4390"/>
    <w:rsid w:val="002F4A1A"/>
    <w:rsid w:val="002F4FA5"/>
    <w:rsid w:val="002F5A54"/>
    <w:rsid w:val="002F7860"/>
    <w:rsid w:val="002F7A5F"/>
    <w:rsid w:val="00300647"/>
    <w:rsid w:val="00301AB1"/>
    <w:rsid w:val="00301FF7"/>
    <w:rsid w:val="0030266A"/>
    <w:rsid w:val="003032EC"/>
    <w:rsid w:val="00303BC6"/>
    <w:rsid w:val="003064D7"/>
    <w:rsid w:val="00307233"/>
    <w:rsid w:val="0031037E"/>
    <w:rsid w:val="003126CF"/>
    <w:rsid w:val="00312FE5"/>
    <w:rsid w:val="003135E3"/>
    <w:rsid w:val="00313A2B"/>
    <w:rsid w:val="00314267"/>
    <w:rsid w:val="00315E2D"/>
    <w:rsid w:val="00324F5D"/>
    <w:rsid w:val="0033042B"/>
    <w:rsid w:val="00334BAC"/>
    <w:rsid w:val="00335FDF"/>
    <w:rsid w:val="00336580"/>
    <w:rsid w:val="0034054D"/>
    <w:rsid w:val="0034154E"/>
    <w:rsid w:val="0034169C"/>
    <w:rsid w:val="0034333E"/>
    <w:rsid w:val="00343FE6"/>
    <w:rsid w:val="003444F8"/>
    <w:rsid w:val="00344A65"/>
    <w:rsid w:val="00347D57"/>
    <w:rsid w:val="003519CE"/>
    <w:rsid w:val="00352594"/>
    <w:rsid w:val="003546FB"/>
    <w:rsid w:val="00356B6F"/>
    <w:rsid w:val="00362ECF"/>
    <w:rsid w:val="003632F6"/>
    <w:rsid w:val="00365340"/>
    <w:rsid w:val="003675EA"/>
    <w:rsid w:val="00370C79"/>
    <w:rsid w:val="00371F6D"/>
    <w:rsid w:val="00372604"/>
    <w:rsid w:val="00372FEB"/>
    <w:rsid w:val="00373182"/>
    <w:rsid w:val="003732DA"/>
    <w:rsid w:val="0037515B"/>
    <w:rsid w:val="00376F96"/>
    <w:rsid w:val="00381221"/>
    <w:rsid w:val="00381422"/>
    <w:rsid w:val="00383FE3"/>
    <w:rsid w:val="003849B0"/>
    <w:rsid w:val="00387508"/>
    <w:rsid w:val="0039276B"/>
    <w:rsid w:val="00393C10"/>
    <w:rsid w:val="00393CC7"/>
    <w:rsid w:val="003A0982"/>
    <w:rsid w:val="003A3D2B"/>
    <w:rsid w:val="003A4059"/>
    <w:rsid w:val="003A72DA"/>
    <w:rsid w:val="003B098B"/>
    <w:rsid w:val="003B176F"/>
    <w:rsid w:val="003B2CD9"/>
    <w:rsid w:val="003B4658"/>
    <w:rsid w:val="003B5878"/>
    <w:rsid w:val="003B7D51"/>
    <w:rsid w:val="003C412D"/>
    <w:rsid w:val="003C51C9"/>
    <w:rsid w:val="003C6A98"/>
    <w:rsid w:val="003C6D2A"/>
    <w:rsid w:val="003C7F5E"/>
    <w:rsid w:val="003D095A"/>
    <w:rsid w:val="003D189E"/>
    <w:rsid w:val="003D3C02"/>
    <w:rsid w:val="003D5FE4"/>
    <w:rsid w:val="003D7F83"/>
    <w:rsid w:val="003E0187"/>
    <w:rsid w:val="003E2D1D"/>
    <w:rsid w:val="003E461B"/>
    <w:rsid w:val="003E4E31"/>
    <w:rsid w:val="003E5A8C"/>
    <w:rsid w:val="003F0326"/>
    <w:rsid w:val="003F067A"/>
    <w:rsid w:val="003F0918"/>
    <w:rsid w:val="003F19BC"/>
    <w:rsid w:val="003F2162"/>
    <w:rsid w:val="003F337D"/>
    <w:rsid w:val="003F39EA"/>
    <w:rsid w:val="003F7281"/>
    <w:rsid w:val="003F79E9"/>
    <w:rsid w:val="00405D80"/>
    <w:rsid w:val="00406563"/>
    <w:rsid w:val="0041040F"/>
    <w:rsid w:val="00410E55"/>
    <w:rsid w:val="004114F7"/>
    <w:rsid w:val="00413AE2"/>
    <w:rsid w:val="004172C0"/>
    <w:rsid w:val="00421270"/>
    <w:rsid w:val="004217B2"/>
    <w:rsid w:val="00421E31"/>
    <w:rsid w:val="004221CD"/>
    <w:rsid w:val="0042341A"/>
    <w:rsid w:val="00425CD9"/>
    <w:rsid w:val="0042649B"/>
    <w:rsid w:val="00426D67"/>
    <w:rsid w:val="00430BD1"/>
    <w:rsid w:val="0043150C"/>
    <w:rsid w:val="00437AD2"/>
    <w:rsid w:val="00447072"/>
    <w:rsid w:val="004472B4"/>
    <w:rsid w:val="00454528"/>
    <w:rsid w:val="00455E00"/>
    <w:rsid w:val="00460FE0"/>
    <w:rsid w:val="00461347"/>
    <w:rsid w:val="00461B23"/>
    <w:rsid w:val="004623D6"/>
    <w:rsid w:val="00462666"/>
    <w:rsid w:val="0046792D"/>
    <w:rsid w:val="00467D1F"/>
    <w:rsid w:val="00471241"/>
    <w:rsid w:val="00471855"/>
    <w:rsid w:val="00474E2D"/>
    <w:rsid w:val="0048530F"/>
    <w:rsid w:val="0048635F"/>
    <w:rsid w:val="00486AA2"/>
    <w:rsid w:val="0049384E"/>
    <w:rsid w:val="00493B05"/>
    <w:rsid w:val="00493BB5"/>
    <w:rsid w:val="00493C53"/>
    <w:rsid w:val="004A0BC0"/>
    <w:rsid w:val="004A1E78"/>
    <w:rsid w:val="004A2C93"/>
    <w:rsid w:val="004B10CA"/>
    <w:rsid w:val="004B33A8"/>
    <w:rsid w:val="004B44CE"/>
    <w:rsid w:val="004B46C9"/>
    <w:rsid w:val="004B4CDD"/>
    <w:rsid w:val="004B61F1"/>
    <w:rsid w:val="004C4A40"/>
    <w:rsid w:val="004C6A5D"/>
    <w:rsid w:val="004D1C8D"/>
    <w:rsid w:val="004D4F57"/>
    <w:rsid w:val="004D598F"/>
    <w:rsid w:val="004E1139"/>
    <w:rsid w:val="004E12B5"/>
    <w:rsid w:val="004E1889"/>
    <w:rsid w:val="004E2BA3"/>
    <w:rsid w:val="004E38F4"/>
    <w:rsid w:val="004E4ADE"/>
    <w:rsid w:val="004E6482"/>
    <w:rsid w:val="004F0A48"/>
    <w:rsid w:val="004F127F"/>
    <w:rsid w:val="004F3D0D"/>
    <w:rsid w:val="004F59EC"/>
    <w:rsid w:val="004F6FD5"/>
    <w:rsid w:val="00502C34"/>
    <w:rsid w:val="00506943"/>
    <w:rsid w:val="005077AC"/>
    <w:rsid w:val="005138E0"/>
    <w:rsid w:val="00513F67"/>
    <w:rsid w:val="005141D4"/>
    <w:rsid w:val="0051514F"/>
    <w:rsid w:val="00515555"/>
    <w:rsid w:val="00516591"/>
    <w:rsid w:val="005262B3"/>
    <w:rsid w:val="00526ABE"/>
    <w:rsid w:val="00527AB3"/>
    <w:rsid w:val="00527E6E"/>
    <w:rsid w:val="00532BF4"/>
    <w:rsid w:val="00534EDD"/>
    <w:rsid w:val="00537162"/>
    <w:rsid w:val="005411A7"/>
    <w:rsid w:val="0054129D"/>
    <w:rsid w:val="00545DE2"/>
    <w:rsid w:val="005509B4"/>
    <w:rsid w:val="005521A2"/>
    <w:rsid w:val="005521B4"/>
    <w:rsid w:val="005557CD"/>
    <w:rsid w:val="00555ADC"/>
    <w:rsid w:val="005573DD"/>
    <w:rsid w:val="00560390"/>
    <w:rsid w:val="00560D75"/>
    <w:rsid w:val="00561B4B"/>
    <w:rsid w:val="00563CCA"/>
    <w:rsid w:val="00565B17"/>
    <w:rsid w:val="00565EF3"/>
    <w:rsid w:val="00565F8A"/>
    <w:rsid w:val="00567055"/>
    <w:rsid w:val="00567D74"/>
    <w:rsid w:val="00567E32"/>
    <w:rsid w:val="00570DB5"/>
    <w:rsid w:val="00571D32"/>
    <w:rsid w:val="0057255C"/>
    <w:rsid w:val="0058580C"/>
    <w:rsid w:val="005915EC"/>
    <w:rsid w:val="005922FE"/>
    <w:rsid w:val="005924BC"/>
    <w:rsid w:val="005935BD"/>
    <w:rsid w:val="00593FD1"/>
    <w:rsid w:val="00595474"/>
    <w:rsid w:val="00596F34"/>
    <w:rsid w:val="0059730B"/>
    <w:rsid w:val="005B004A"/>
    <w:rsid w:val="005B5997"/>
    <w:rsid w:val="005B7E09"/>
    <w:rsid w:val="005C2256"/>
    <w:rsid w:val="005C2B7A"/>
    <w:rsid w:val="005C3D9E"/>
    <w:rsid w:val="005D151E"/>
    <w:rsid w:val="005D2783"/>
    <w:rsid w:val="005D454F"/>
    <w:rsid w:val="005D6AA8"/>
    <w:rsid w:val="005E0E63"/>
    <w:rsid w:val="005E13B2"/>
    <w:rsid w:val="005E6280"/>
    <w:rsid w:val="005F754B"/>
    <w:rsid w:val="00607679"/>
    <w:rsid w:val="00610D82"/>
    <w:rsid w:val="00611071"/>
    <w:rsid w:val="00611148"/>
    <w:rsid w:val="006160B1"/>
    <w:rsid w:val="0061688C"/>
    <w:rsid w:val="00617B37"/>
    <w:rsid w:val="00617BAC"/>
    <w:rsid w:val="006200E1"/>
    <w:rsid w:val="00626016"/>
    <w:rsid w:val="00626E22"/>
    <w:rsid w:val="00627F59"/>
    <w:rsid w:val="00632C6D"/>
    <w:rsid w:val="00632F64"/>
    <w:rsid w:val="006332EB"/>
    <w:rsid w:val="0063334B"/>
    <w:rsid w:val="00634392"/>
    <w:rsid w:val="00634563"/>
    <w:rsid w:val="00635FD4"/>
    <w:rsid w:val="00642C8D"/>
    <w:rsid w:val="00643A40"/>
    <w:rsid w:val="006442CB"/>
    <w:rsid w:val="0064523B"/>
    <w:rsid w:val="00650F23"/>
    <w:rsid w:val="006514B2"/>
    <w:rsid w:val="0065207A"/>
    <w:rsid w:val="00652A64"/>
    <w:rsid w:val="006553D4"/>
    <w:rsid w:val="00657562"/>
    <w:rsid w:val="0065797D"/>
    <w:rsid w:val="00661B51"/>
    <w:rsid w:val="00661ECF"/>
    <w:rsid w:val="00661EE7"/>
    <w:rsid w:val="00663F98"/>
    <w:rsid w:val="00664F59"/>
    <w:rsid w:val="00666306"/>
    <w:rsid w:val="00666B05"/>
    <w:rsid w:val="0066738D"/>
    <w:rsid w:val="00670DCE"/>
    <w:rsid w:val="0067733B"/>
    <w:rsid w:val="00677C33"/>
    <w:rsid w:val="00684450"/>
    <w:rsid w:val="006844EA"/>
    <w:rsid w:val="00686EA0"/>
    <w:rsid w:val="00696401"/>
    <w:rsid w:val="006A046F"/>
    <w:rsid w:val="006A0C8E"/>
    <w:rsid w:val="006A2855"/>
    <w:rsid w:val="006A4538"/>
    <w:rsid w:val="006B0796"/>
    <w:rsid w:val="006B0E8D"/>
    <w:rsid w:val="006B1CAB"/>
    <w:rsid w:val="006B28B9"/>
    <w:rsid w:val="006B2E7C"/>
    <w:rsid w:val="006B6A9B"/>
    <w:rsid w:val="006B761E"/>
    <w:rsid w:val="006C0FA0"/>
    <w:rsid w:val="006C1A20"/>
    <w:rsid w:val="006C2CBE"/>
    <w:rsid w:val="006C500D"/>
    <w:rsid w:val="006D1CE6"/>
    <w:rsid w:val="006D2FEB"/>
    <w:rsid w:val="006D35DD"/>
    <w:rsid w:val="006D3A3F"/>
    <w:rsid w:val="006D4B89"/>
    <w:rsid w:val="006D5CA5"/>
    <w:rsid w:val="006D697C"/>
    <w:rsid w:val="006D6C85"/>
    <w:rsid w:val="006E2024"/>
    <w:rsid w:val="006E214F"/>
    <w:rsid w:val="006E3FE0"/>
    <w:rsid w:val="006E4C04"/>
    <w:rsid w:val="006E5E23"/>
    <w:rsid w:val="006E64D4"/>
    <w:rsid w:val="006E7204"/>
    <w:rsid w:val="006F0B37"/>
    <w:rsid w:val="006F4A66"/>
    <w:rsid w:val="006F4EEF"/>
    <w:rsid w:val="006F7171"/>
    <w:rsid w:val="006F798F"/>
    <w:rsid w:val="0070229C"/>
    <w:rsid w:val="007064AA"/>
    <w:rsid w:val="00710298"/>
    <w:rsid w:val="00711402"/>
    <w:rsid w:val="00711FE0"/>
    <w:rsid w:val="00712ACF"/>
    <w:rsid w:val="00714193"/>
    <w:rsid w:val="00714C52"/>
    <w:rsid w:val="00714DD6"/>
    <w:rsid w:val="00723DDF"/>
    <w:rsid w:val="00726FC4"/>
    <w:rsid w:val="0073278E"/>
    <w:rsid w:val="007328D7"/>
    <w:rsid w:val="00732BF7"/>
    <w:rsid w:val="00737DF7"/>
    <w:rsid w:val="0074270C"/>
    <w:rsid w:val="00744078"/>
    <w:rsid w:val="007443C6"/>
    <w:rsid w:val="00744692"/>
    <w:rsid w:val="00753698"/>
    <w:rsid w:val="00753B7E"/>
    <w:rsid w:val="00754194"/>
    <w:rsid w:val="007557B2"/>
    <w:rsid w:val="00756360"/>
    <w:rsid w:val="0075659C"/>
    <w:rsid w:val="00760E07"/>
    <w:rsid w:val="007620EE"/>
    <w:rsid w:val="00764068"/>
    <w:rsid w:val="00764634"/>
    <w:rsid w:val="007648EE"/>
    <w:rsid w:val="00766E4A"/>
    <w:rsid w:val="0077000F"/>
    <w:rsid w:val="0077071F"/>
    <w:rsid w:val="00776C38"/>
    <w:rsid w:val="00780719"/>
    <w:rsid w:val="007831AB"/>
    <w:rsid w:val="007835D8"/>
    <w:rsid w:val="0078367B"/>
    <w:rsid w:val="00784320"/>
    <w:rsid w:val="00785EA2"/>
    <w:rsid w:val="00786196"/>
    <w:rsid w:val="0078655C"/>
    <w:rsid w:val="007900BC"/>
    <w:rsid w:val="00791CF2"/>
    <w:rsid w:val="007A01C3"/>
    <w:rsid w:val="007A1D85"/>
    <w:rsid w:val="007A26BE"/>
    <w:rsid w:val="007A5AE6"/>
    <w:rsid w:val="007A6C16"/>
    <w:rsid w:val="007A7736"/>
    <w:rsid w:val="007B06EF"/>
    <w:rsid w:val="007B221C"/>
    <w:rsid w:val="007B2768"/>
    <w:rsid w:val="007B3C14"/>
    <w:rsid w:val="007B421F"/>
    <w:rsid w:val="007B4D97"/>
    <w:rsid w:val="007B50EF"/>
    <w:rsid w:val="007B6EF4"/>
    <w:rsid w:val="007C0411"/>
    <w:rsid w:val="007C1A1C"/>
    <w:rsid w:val="007C1EBF"/>
    <w:rsid w:val="007C55AD"/>
    <w:rsid w:val="007C578C"/>
    <w:rsid w:val="007D1E4E"/>
    <w:rsid w:val="007D1F81"/>
    <w:rsid w:val="007D2E1C"/>
    <w:rsid w:val="007D2EF8"/>
    <w:rsid w:val="007D67E8"/>
    <w:rsid w:val="007D6B9D"/>
    <w:rsid w:val="007E0CA7"/>
    <w:rsid w:val="007E11F4"/>
    <w:rsid w:val="007E18DB"/>
    <w:rsid w:val="007E1DD3"/>
    <w:rsid w:val="007F1C66"/>
    <w:rsid w:val="007F4ED5"/>
    <w:rsid w:val="007F5749"/>
    <w:rsid w:val="007F6765"/>
    <w:rsid w:val="007F7BEB"/>
    <w:rsid w:val="008000D9"/>
    <w:rsid w:val="00800876"/>
    <w:rsid w:val="00800C22"/>
    <w:rsid w:val="008010AC"/>
    <w:rsid w:val="00801B25"/>
    <w:rsid w:val="00803A37"/>
    <w:rsid w:val="00805CB8"/>
    <w:rsid w:val="008064AB"/>
    <w:rsid w:val="008115E3"/>
    <w:rsid w:val="00814AE5"/>
    <w:rsid w:val="00816E1E"/>
    <w:rsid w:val="00820AC2"/>
    <w:rsid w:val="00821119"/>
    <w:rsid w:val="00821935"/>
    <w:rsid w:val="008237DF"/>
    <w:rsid w:val="0082531B"/>
    <w:rsid w:val="00826E73"/>
    <w:rsid w:val="00837502"/>
    <w:rsid w:val="00840497"/>
    <w:rsid w:val="008409B2"/>
    <w:rsid w:val="0084377C"/>
    <w:rsid w:val="0084529D"/>
    <w:rsid w:val="00851523"/>
    <w:rsid w:val="00851CCA"/>
    <w:rsid w:val="00852705"/>
    <w:rsid w:val="008535A5"/>
    <w:rsid w:val="00854292"/>
    <w:rsid w:val="00854427"/>
    <w:rsid w:val="0085689C"/>
    <w:rsid w:val="00856DF2"/>
    <w:rsid w:val="00860112"/>
    <w:rsid w:val="00863D91"/>
    <w:rsid w:val="00865471"/>
    <w:rsid w:val="0086614F"/>
    <w:rsid w:val="00870BA9"/>
    <w:rsid w:val="008727CE"/>
    <w:rsid w:val="008750FA"/>
    <w:rsid w:val="00876D90"/>
    <w:rsid w:val="008773CF"/>
    <w:rsid w:val="00877AA2"/>
    <w:rsid w:val="00881E9F"/>
    <w:rsid w:val="0088225A"/>
    <w:rsid w:val="008851D4"/>
    <w:rsid w:val="008852D1"/>
    <w:rsid w:val="00886210"/>
    <w:rsid w:val="00892D12"/>
    <w:rsid w:val="008930E3"/>
    <w:rsid w:val="00893834"/>
    <w:rsid w:val="008A0D4A"/>
    <w:rsid w:val="008A146B"/>
    <w:rsid w:val="008A3417"/>
    <w:rsid w:val="008A4B31"/>
    <w:rsid w:val="008A4F2A"/>
    <w:rsid w:val="008A51E5"/>
    <w:rsid w:val="008A568F"/>
    <w:rsid w:val="008A6106"/>
    <w:rsid w:val="008A678E"/>
    <w:rsid w:val="008A77BC"/>
    <w:rsid w:val="008A7E4B"/>
    <w:rsid w:val="008B04C8"/>
    <w:rsid w:val="008B0A4B"/>
    <w:rsid w:val="008B5C4C"/>
    <w:rsid w:val="008C22BB"/>
    <w:rsid w:val="008C44E9"/>
    <w:rsid w:val="008C6989"/>
    <w:rsid w:val="008C7483"/>
    <w:rsid w:val="008D0578"/>
    <w:rsid w:val="008D07CA"/>
    <w:rsid w:val="008D1997"/>
    <w:rsid w:val="008D4622"/>
    <w:rsid w:val="008E0708"/>
    <w:rsid w:val="008F1C11"/>
    <w:rsid w:val="008F3A81"/>
    <w:rsid w:val="008F57C8"/>
    <w:rsid w:val="008F5926"/>
    <w:rsid w:val="008F7394"/>
    <w:rsid w:val="008F7A46"/>
    <w:rsid w:val="008F7C17"/>
    <w:rsid w:val="00900840"/>
    <w:rsid w:val="009026D8"/>
    <w:rsid w:val="009031FC"/>
    <w:rsid w:val="00904F46"/>
    <w:rsid w:val="009076EA"/>
    <w:rsid w:val="00911B0F"/>
    <w:rsid w:val="0091251E"/>
    <w:rsid w:val="00914549"/>
    <w:rsid w:val="00914663"/>
    <w:rsid w:val="00914E79"/>
    <w:rsid w:val="009150B1"/>
    <w:rsid w:val="00920485"/>
    <w:rsid w:val="0092069C"/>
    <w:rsid w:val="00922532"/>
    <w:rsid w:val="00925195"/>
    <w:rsid w:val="00925EB7"/>
    <w:rsid w:val="00926325"/>
    <w:rsid w:val="00926E4C"/>
    <w:rsid w:val="009370FE"/>
    <w:rsid w:val="0093712F"/>
    <w:rsid w:val="00937DED"/>
    <w:rsid w:val="009450CD"/>
    <w:rsid w:val="009472A3"/>
    <w:rsid w:val="00950887"/>
    <w:rsid w:val="00950DC1"/>
    <w:rsid w:val="0095441A"/>
    <w:rsid w:val="00955CC7"/>
    <w:rsid w:val="00955FB3"/>
    <w:rsid w:val="00956F90"/>
    <w:rsid w:val="00957373"/>
    <w:rsid w:val="00957546"/>
    <w:rsid w:val="00957B5A"/>
    <w:rsid w:val="00957EE8"/>
    <w:rsid w:val="00962288"/>
    <w:rsid w:val="00963796"/>
    <w:rsid w:val="00965E72"/>
    <w:rsid w:val="0096772B"/>
    <w:rsid w:val="00967E08"/>
    <w:rsid w:val="0097509C"/>
    <w:rsid w:val="009806E3"/>
    <w:rsid w:val="009824A0"/>
    <w:rsid w:val="00982F2D"/>
    <w:rsid w:val="00983377"/>
    <w:rsid w:val="00983428"/>
    <w:rsid w:val="00984508"/>
    <w:rsid w:val="00990AB8"/>
    <w:rsid w:val="00991582"/>
    <w:rsid w:val="00992D09"/>
    <w:rsid w:val="00992D9E"/>
    <w:rsid w:val="00994265"/>
    <w:rsid w:val="009943F4"/>
    <w:rsid w:val="0099713C"/>
    <w:rsid w:val="009A1E98"/>
    <w:rsid w:val="009A3109"/>
    <w:rsid w:val="009A468C"/>
    <w:rsid w:val="009A59B3"/>
    <w:rsid w:val="009B0C65"/>
    <w:rsid w:val="009B101E"/>
    <w:rsid w:val="009B5DA0"/>
    <w:rsid w:val="009B5FEA"/>
    <w:rsid w:val="009B7494"/>
    <w:rsid w:val="009B7F3E"/>
    <w:rsid w:val="009C1592"/>
    <w:rsid w:val="009C57B4"/>
    <w:rsid w:val="009D02AC"/>
    <w:rsid w:val="009D6A54"/>
    <w:rsid w:val="009D7027"/>
    <w:rsid w:val="009E08EC"/>
    <w:rsid w:val="009E1D0E"/>
    <w:rsid w:val="009E2703"/>
    <w:rsid w:val="009E4377"/>
    <w:rsid w:val="009E4E57"/>
    <w:rsid w:val="009E610A"/>
    <w:rsid w:val="009E6CA1"/>
    <w:rsid w:val="009F03FA"/>
    <w:rsid w:val="009F20BA"/>
    <w:rsid w:val="009F38FE"/>
    <w:rsid w:val="009F4358"/>
    <w:rsid w:val="009F43D7"/>
    <w:rsid w:val="009F5A16"/>
    <w:rsid w:val="00A0484C"/>
    <w:rsid w:val="00A05E47"/>
    <w:rsid w:val="00A07AC5"/>
    <w:rsid w:val="00A07CD8"/>
    <w:rsid w:val="00A152E9"/>
    <w:rsid w:val="00A174DA"/>
    <w:rsid w:val="00A21044"/>
    <w:rsid w:val="00A220BA"/>
    <w:rsid w:val="00A240C2"/>
    <w:rsid w:val="00A27925"/>
    <w:rsid w:val="00A310E6"/>
    <w:rsid w:val="00A32692"/>
    <w:rsid w:val="00A36BBC"/>
    <w:rsid w:val="00A37E5E"/>
    <w:rsid w:val="00A40BC6"/>
    <w:rsid w:val="00A40DAA"/>
    <w:rsid w:val="00A423E9"/>
    <w:rsid w:val="00A42676"/>
    <w:rsid w:val="00A4383D"/>
    <w:rsid w:val="00A50D40"/>
    <w:rsid w:val="00A5139A"/>
    <w:rsid w:val="00A5286F"/>
    <w:rsid w:val="00A54BB7"/>
    <w:rsid w:val="00A54CF9"/>
    <w:rsid w:val="00A54D5D"/>
    <w:rsid w:val="00A55431"/>
    <w:rsid w:val="00A55B08"/>
    <w:rsid w:val="00A574AD"/>
    <w:rsid w:val="00A60271"/>
    <w:rsid w:val="00A60524"/>
    <w:rsid w:val="00A60784"/>
    <w:rsid w:val="00A60966"/>
    <w:rsid w:val="00A61488"/>
    <w:rsid w:val="00A62B3F"/>
    <w:rsid w:val="00A62C69"/>
    <w:rsid w:val="00A64C28"/>
    <w:rsid w:val="00A6687B"/>
    <w:rsid w:val="00A6700C"/>
    <w:rsid w:val="00A672DA"/>
    <w:rsid w:val="00A70F8A"/>
    <w:rsid w:val="00A72D97"/>
    <w:rsid w:val="00A74EBB"/>
    <w:rsid w:val="00A771EE"/>
    <w:rsid w:val="00A83A2D"/>
    <w:rsid w:val="00A904F1"/>
    <w:rsid w:val="00A975A7"/>
    <w:rsid w:val="00AA02BE"/>
    <w:rsid w:val="00AA0438"/>
    <w:rsid w:val="00AA46DD"/>
    <w:rsid w:val="00AA4C7A"/>
    <w:rsid w:val="00AA7161"/>
    <w:rsid w:val="00AA7279"/>
    <w:rsid w:val="00AA7984"/>
    <w:rsid w:val="00AB1233"/>
    <w:rsid w:val="00AB24FF"/>
    <w:rsid w:val="00AB663B"/>
    <w:rsid w:val="00AB6AAA"/>
    <w:rsid w:val="00AC52DD"/>
    <w:rsid w:val="00AC56B6"/>
    <w:rsid w:val="00AC61FE"/>
    <w:rsid w:val="00AC6F12"/>
    <w:rsid w:val="00AD1740"/>
    <w:rsid w:val="00AD19B5"/>
    <w:rsid w:val="00AD2AF5"/>
    <w:rsid w:val="00AD3BFE"/>
    <w:rsid w:val="00AD4C10"/>
    <w:rsid w:val="00AE0E95"/>
    <w:rsid w:val="00AE1B8F"/>
    <w:rsid w:val="00AE5EC9"/>
    <w:rsid w:val="00AE7F70"/>
    <w:rsid w:val="00AF1DE5"/>
    <w:rsid w:val="00AF28F9"/>
    <w:rsid w:val="00AF4ED6"/>
    <w:rsid w:val="00AF4F47"/>
    <w:rsid w:val="00AF55D1"/>
    <w:rsid w:val="00B002D6"/>
    <w:rsid w:val="00B01EAF"/>
    <w:rsid w:val="00B02601"/>
    <w:rsid w:val="00B0262F"/>
    <w:rsid w:val="00B052BF"/>
    <w:rsid w:val="00B0632F"/>
    <w:rsid w:val="00B0705B"/>
    <w:rsid w:val="00B10605"/>
    <w:rsid w:val="00B12D52"/>
    <w:rsid w:val="00B137F0"/>
    <w:rsid w:val="00B244FC"/>
    <w:rsid w:val="00B26291"/>
    <w:rsid w:val="00B2699E"/>
    <w:rsid w:val="00B27138"/>
    <w:rsid w:val="00B30885"/>
    <w:rsid w:val="00B357B0"/>
    <w:rsid w:val="00B41875"/>
    <w:rsid w:val="00B41F6F"/>
    <w:rsid w:val="00B43E4D"/>
    <w:rsid w:val="00B4710E"/>
    <w:rsid w:val="00B518AA"/>
    <w:rsid w:val="00B53882"/>
    <w:rsid w:val="00B54EE2"/>
    <w:rsid w:val="00B57403"/>
    <w:rsid w:val="00B600E6"/>
    <w:rsid w:val="00B60EAC"/>
    <w:rsid w:val="00B62F3E"/>
    <w:rsid w:val="00B6383F"/>
    <w:rsid w:val="00B64119"/>
    <w:rsid w:val="00B6515E"/>
    <w:rsid w:val="00B651AB"/>
    <w:rsid w:val="00B6661F"/>
    <w:rsid w:val="00B670BC"/>
    <w:rsid w:val="00B676DD"/>
    <w:rsid w:val="00B67F45"/>
    <w:rsid w:val="00B73C64"/>
    <w:rsid w:val="00B74416"/>
    <w:rsid w:val="00B753EB"/>
    <w:rsid w:val="00B80730"/>
    <w:rsid w:val="00B8338D"/>
    <w:rsid w:val="00B86500"/>
    <w:rsid w:val="00B87D32"/>
    <w:rsid w:val="00B94C03"/>
    <w:rsid w:val="00B95E15"/>
    <w:rsid w:val="00B97601"/>
    <w:rsid w:val="00BA110A"/>
    <w:rsid w:val="00BA13D4"/>
    <w:rsid w:val="00BA1ED4"/>
    <w:rsid w:val="00BA5310"/>
    <w:rsid w:val="00BA5FCD"/>
    <w:rsid w:val="00BA5FFE"/>
    <w:rsid w:val="00BA60E0"/>
    <w:rsid w:val="00BA68AF"/>
    <w:rsid w:val="00BB0F15"/>
    <w:rsid w:val="00BB14D8"/>
    <w:rsid w:val="00BB1BD6"/>
    <w:rsid w:val="00BB1E72"/>
    <w:rsid w:val="00BB6E95"/>
    <w:rsid w:val="00BB6FAF"/>
    <w:rsid w:val="00BC37C0"/>
    <w:rsid w:val="00BC3881"/>
    <w:rsid w:val="00BC70F0"/>
    <w:rsid w:val="00BC71D9"/>
    <w:rsid w:val="00BC799C"/>
    <w:rsid w:val="00BD175D"/>
    <w:rsid w:val="00BD3A8A"/>
    <w:rsid w:val="00BD7387"/>
    <w:rsid w:val="00BE2589"/>
    <w:rsid w:val="00BE321E"/>
    <w:rsid w:val="00BE3E06"/>
    <w:rsid w:val="00BE5979"/>
    <w:rsid w:val="00BE69AD"/>
    <w:rsid w:val="00BE71C1"/>
    <w:rsid w:val="00BE7353"/>
    <w:rsid w:val="00BF19F7"/>
    <w:rsid w:val="00BF49A6"/>
    <w:rsid w:val="00BF4A81"/>
    <w:rsid w:val="00BF53F0"/>
    <w:rsid w:val="00BF7ECB"/>
    <w:rsid w:val="00C03BF3"/>
    <w:rsid w:val="00C1162E"/>
    <w:rsid w:val="00C12767"/>
    <w:rsid w:val="00C147F6"/>
    <w:rsid w:val="00C15AB2"/>
    <w:rsid w:val="00C2007C"/>
    <w:rsid w:val="00C22D18"/>
    <w:rsid w:val="00C31B28"/>
    <w:rsid w:val="00C31D26"/>
    <w:rsid w:val="00C31DE1"/>
    <w:rsid w:val="00C333A5"/>
    <w:rsid w:val="00C33DBB"/>
    <w:rsid w:val="00C358A5"/>
    <w:rsid w:val="00C374A8"/>
    <w:rsid w:val="00C409E5"/>
    <w:rsid w:val="00C42C5C"/>
    <w:rsid w:val="00C433DD"/>
    <w:rsid w:val="00C44573"/>
    <w:rsid w:val="00C454F7"/>
    <w:rsid w:val="00C47892"/>
    <w:rsid w:val="00C47A1C"/>
    <w:rsid w:val="00C51868"/>
    <w:rsid w:val="00C51B06"/>
    <w:rsid w:val="00C51EA2"/>
    <w:rsid w:val="00C60576"/>
    <w:rsid w:val="00C634B1"/>
    <w:rsid w:val="00C63616"/>
    <w:rsid w:val="00C65F2F"/>
    <w:rsid w:val="00C67185"/>
    <w:rsid w:val="00C71BAB"/>
    <w:rsid w:val="00C7227B"/>
    <w:rsid w:val="00C73453"/>
    <w:rsid w:val="00C7406D"/>
    <w:rsid w:val="00C774D9"/>
    <w:rsid w:val="00C775A1"/>
    <w:rsid w:val="00C77D5B"/>
    <w:rsid w:val="00C81044"/>
    <w:rsid w:val="00C830C0"/>
    <w:rsid w:val="00C877F1"/>
    <w:rsid w:val="00C8787B"/>
    <w:rsid w:val="00C95CB8"/>
    <w:rsid w:val="00C97191"/>
    <w:rsid w:val="00CA2254"/>
    <w:rsid w:val="00CA3561"/>
    <w:rsid w:val="00CA5AF1"/>
    <w:rsid w:val="00CA78D2"/>
    <w:rsid w:val="00CB031A"/>
    <w:rsid w:val="00CB1B29"/>
    <w:rsid w:val="00CB7994"/>
    <w:rsid w:val="00CC02B3"/>
    <w:rsid w:val="00CC2001"/>
    <w:rsid w:val="00CC2109"/>
    <w:rsid w:val="00CC49F7"/>
    <w:rsid w:val="00CC59B5"/>
    <w:rsid w:val="00CD1C4E"/>
    <w:rsid w:val="00CD24E2"/>
    <w:rsid w:val="00CD55DB"/>
    <w:rsid w:val="00CD7F74"/>
    <w:rsid w:val="00CE186D"/>
    <w:rsid w:val="00CE319B"/>
    <w:rsid w:val="00CE354B"/>
    <w:rsid w:val="00CE4C1F"/>
    <w:rsid w:val="00CE4D16"/>
    <w:rsid w:val="00CE4D5C"/>
    <w:rsid w:val="00CE62D1"/>
    <w:rsid w:val="00CE6B1E"/>
    <w:rsid w:val="00CF0325"/>
    <w:rsid w:val="00CF0DCB"/>
    <w:rsid w:val="00CF3037"/>
    <w:rsid w:val="00CF40BA"/>
    <w:rsid w:val="00D02E23"/>
    <w:rsid w:val="00D03148"/>
    <w:rsid w:val="00D03227"/>
    <w:rsid w:val="00D11384"/>
    <w:rsid w:val="00D1143D"/>
    <w:rsid w:val="00D116CA"/>
    <w:rsid w:val="00D12C24"/>
    <w:rsid w:val="00D145EB"/>
    <w:rsid w:val="00D178CA"/>
    <w:rsid w:val="00D20CDE"/>
    <w:rsid w:val="00D20DD2"/>
    <w:rsid w:val="00D2511D"/>
    <w:rsid w:val="00D26CC2"/>
    <w:rsid w:val="00D26D73"/>
    <w:rsid w:val="00D333C4"/>
    <w:rsid w:val="00D37893"/>
    <w:rsid w:val="00D414DE"/>
    <w:rsid w:val="00D424A7"/>
    <w:rsid w:val="00D4388F"/>
    <w:rsid w:val="00D44049"/>
    <w:rsid w:val="00D45055"/>
    <w:rsid w:val="00D4558F"/>
    <w:rsid w:val="00D53EB4"/>
    <w:rsid w:val="00D53F52"/>
    <w:rsid w:val="00D547FE"/>
    <w:rsid w:val="00D55DCE"/>
    <w:rsid w:val="00D55DDB"/>
    <w:rsid w:val="00D62223"/>
    <w:rsid w:val="00D717EC"/>
    <w:rsid w:val="00D74742"/>
    <w:rsid w:val="00D7764A"/>
    <w:rsid w:val="00D82AC2"/>
    <w:rsid w:val="00D841F4"/>
    <w:rsid w:val="00D8492A"/>
    <w:rsid w:val="00D87E07"/>
    <w:rsid w:val="00D90888"/>
    <w:rsid w:val="00D910C0"/>
    <w:rsid w:val="00D92419"/>
    <w:rsid w:val="00D924C6"/>
    <w:rsid w:val="00D9250A"/>
    <w:rsid w:val="00D96A66"/>
    <w:rsid w:val="00D97090"/>
    <w:rsid w:val="00DA046F"/>
    <w:rsid w:val="00DA150B"/>
    <w:rsid w:val="00DA514A"/>
    <w:rsid w:val="00DA6A96"/>
    <w:rsid w:val="00DB0652"/>
    <w:rsid w:val="00DB1930"/>
    <w:rsid w:val="00DB2271"/>
    <w:rsid w:val="00DB3427"/>
    <w:rsid w:val="00DB428C"/>
    <w:rsid w:val="00DB43E3"/>
    <w:rsid w:val="00DB55C0"/>
    <w:rsid w:val="00DB6C91"/>
    <w:rsid w:val="00DC4713"/>
    <w:rsid w:val="00DC60B5"/>
    <w:rsid w:val="00DC7A91"/>
    <w:rsid w:val="00DC7E21"/>
    <w:rsid w:val="00DD0655"/>
    <w:rsid w:val="00DD19B9"/>
    <w:rsid w:val="00DD6F1F"/>
    <w:rsid w:val="00DD722E"/>
    <w:rsid w:val="00DE135C"/>
    <w:rsid w:val="00DE1B0A"/>
    <w:rsid w:val="00DE48E1"/>
    <w:rsid w:val="00DE6649"/>
    <w:rsid w:val="00DF06EB"/>
    <w:rsid w:val="00DF4849"/>
    <w:rsid w:val="00DF4C70"/>
    <w:rsid w:val="00DF6F8E"/>
    <w:rsid w:val="00E000BD"/>
    <w:rsid w:val="00E002E9"/>
    <w:rsid w:val="00E003E9"/>
    <w:rsid w:val="00E046B8"/>
    <w:rsid w:val="00E11D3D"/>
    <w:rsid w:val="00E154D2"/>
    <w:rsid w:val="00E155D3"/>
    <w:rsid w:val="00E20117"/>
    <w:rsid w:val="00E22583"/>
    <w:rsid w:val="00E239EE"/>
    <w:rsid w:val="00E26D67"/>
    <w:rsid w:val="00E36BCC"/>
    <w:rsid w:val="00E426D7"/>
    <w:rsid w:val="00E43ED6"/>
    <w:rsid w:val="00E4412C"/>
    <w:rsid w:val="00E441D0"/>
    <w:rsid w:val="00E4485B"/>
    <w:rsid w:val="00E4666C"/>
    <w:rsid w:val="00E52F06"/>
    <w:rsid w:val="00E5383B"/>
    <w:rsid w:val="00E53843"/>
    <w:rsid w:val="00E5534C"/>
    <w:rsid w:val="00E557B9"/>
    <w:rsid w:val="00E5612E"/>
    <w:rsid w:val="00E64517"/>
    <w:rsid w:val="00E658A7"/>
    <w:rsid w:val="00E70459"/>
    <w:rsid w:val="00E72575"/>
    <w:rsid w:val="00E730A3"/>
    <w:rsid w:val="00E76222"/>
    <w:rsid w:val="00E80079"/>
    <w:rsid w:val="00E82227"/>
    <w:rsid w:val="00E833D8"/>
    <w:rsid w:val="00E87273"/>
    <w:rsid w:val="00E87FE4"/>
    <w:rsid w:val="00E91955"/>
    <w:rsid w:val="00E91FD2"/>
    <w:rsid w:val="00E9227C"/>
    <w:rsid w:val="00E94177"/>
    <w:rsid w:val="00E94578"/>
    <w:rsid w:val="00E97967"/>
    <w:rsid w:val="00EA7050"/>
    <w:rsid w:val="00EB03AF"/>
    <w:rsid w:val="00EB1CEB"/>
    <w:rsid w:val="00EB322D"/>
    <w:rsid w:val="00EC27F7"/>
    <w:rsid w:val="00EC42B5"/>
    <w:rsid w:val="00EC4695"/>
    <w:rsid w:val="00EC4AC2"/>
    <w:rsid w:val="00EC5068"/>
    <w:rsid w:val="00EC5582"/>
    <w:rsid w:val="00EC6C8D"/>
    <w:rsid w:val="00ED0A65"/>
    <w:rsid w:val="00ED0CCD"/>
    <w:rsid w:val="00ED14E0"/>
    <w:rsid w:val="00ED4A73"/>
    <w:rsid w:val="00ED628E"/>
    <w:rsid w:val="00ED6C65"/>
    <w:rsid w:val="00EE2246"/>
    <w:rsid w:val="00EE412A"/>
    <w:rsid w:val="00EF085A"/>
    <w:rsid w:val="00EF1049"/>
    <w:rsid w:val="00EF1C52"/>
    <w:rsid w:val="00EF1E94"/>
    <w:rsid w:val="00EF2365"/>
    <w:rsid w:val="00EF4536"/>
    <w:rsid w:val="00EF5610"/>
    <w:rsid w:val="00EF5E6B"/>
    <w:rsid w:val="00EF67E6"/>
    <w:rsid w:val="00EF6E28"/>
    <w:rsid w:val="00F05612"/>
    <w:rsid w:val="00F06866"/>
    <w:rsid w:val="00F107C8"/>
    <w:rsid w:val="00F1281E"/>
    <w:rsid w:val="00F12FDA"/>
    <w:rsid w:val="00F1382C"/>
    <w:rsid w:val="00F17588"/>
    <w:rsid w:val="00F218B0"/>
    <w:rsid w:val="00F23B45"/>
    <w:rsid w:val="00F23FE5"/>
    <w:rsid w:val="00F255BB"/>
    <w:rsid w:val="00F26669"/>
    <w:rsid w:val="00F27DF5"/>
    <w:rsid w:val="00F3125F"/>
    <w:rsid w:val="00F33ED1"/>
    <w:rsid w:val="00F36070"/>
    <w:rsid w:val="00F37558"/>
    <w:rsid w:val="00F422C2"/>
    <w:rsid w:val="00F435E0"/>
    <w:rsid w:val="00F443A5"/>
    <w:rsid w:val="00F44523"/>
    <w:rsid w:val="00F45B0B"/>
    <w:rsid w:val="00F4719A"/>
    <w:rsid w:val="00F47F3A"/>
    <w:rsid w:val="00F517C1"/>
    <w:rsid w:val="00F51F21"/>
    <w:rsid w:val="00F55727"/>
    <w:rsid w:val="00F57DD0"/>
    <w:rsid w:val="00F61011"/>
    <w:rsid w:val="00F63764"/>
    <w:rsid w:val="00F64809"/>
    <w:rsid w:val="00F66399"/>
    <w:rsid w:val="00F66737"/>
    <w:rsid w:val="00F726DE"/>
    <w:rsid w:val="00F73BAE"/>
    <w:rsid w:val="00F74886"/>
    <w:rsid w:val="00F755E8"/>
    <w:rsid w:val="00F804BE"/>
    <w:rsid w:val="00F80A70"/>
    <w:rsid w:val="00F812F1"/>
    <w:rsid w:val="00F81A4B"/>
    <w:rsid w:val="00F850C9"/>
    <w:rsid w:val="00F85CE3"/>
    <w:rsid w:val="00F901FC"/>
    <w:rsid w:val="00F9150B"/>
    <w:rsid w:val="00F91536"/>
    <w:rsid w:val="00F93F60"/>
    <w:rsid w:val="00F95B3C"/>
    <w:rsid w:val="00F963A2"/>
    <w:rsid w:val="00F974CD"/>
    <w:rsid w:val="00FA2158"/>
    <w:rsid w:val="00FA27F3"/>
    <w:rsid w:val="00FA39D6"/>
    <w:rsid w:val="00FA4697"/>
    <w:rsid w:val="00FA537D"/>
    <w:rsid w:val="00FA5FAC"/>
    <w:rsid w:val="00FA6C17"/>
    <w:rsid w:val="00FA6C52"/>
    <w:rsid w:val="00FB0A1F"/>
    <w:rsid w:val="00FB0D85"/>
    <w:rsid w:val="00FB13C2"/>
    <w:rsid w:val="00FB3835"/>
    <w:rsid w:val="00FB4215"/>
    <w:rsid w:val="00FB654A"/>
    <w:rsid w:val="00FB69CC"/>
    <w:rsid w:val="00FB7491"/>
    <w:rsid w:val="00FB75F0"/>
    <w:rsid w:val="00FC21C9"/>
    <w:rsid w:val="00FC5864"/>
    <w:rsid w:val="00FC5DA0"/>
    <w:rsid w:val="00FC6324"/>
    <w:rsid w:val="00FC713D"/>
    <w:rsid w:val="00FD1826"/>
    <w:rsid w:val="00FD5D0C"/>
    <w:rsid w:val="00FD7E84"/>
    <w:rsid w:val="00FE2297"/>
    <w:rsid w:val="00FE2771"/>
    <w:rsid w:val="00FE4F2A"/>
    <w:rsid w:val="00FE558F"/>
    <w:rsid w:val="00FE6809"/>
    <w:rsid w:val="00FE6AD5"/>
    <w:rsid w:val="00FE6E6C"/>
    <w:rsid w:val="00FE71B2"/>
    <w:rsid w:val="00FF00B3"/>
    <w:rsid w:val="00FF20B2"/>
    <w:rsid w:val="00FF4030"/>
    <w:rsid w:val="00FF4F62"/>
    <w:rsid w:val="00FF54AA"/>
    <w:rsid w:val="00FF6111"/>
    <w:rsid w:val="00FF6A57"/>
    <w:rsid w:val="00FF708E"/>
    <w:rsid w:val="00FF75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E0187"/>
    <w:pPr>
      <w:keepNext/>
      <w:keepLines/>
      <w:numPr>
        <w:numId w:val="19"/>
      </w:numPr>
      <w:spacing w:before="480" w:after="0"/>
      <w:outlineLvl w:val="0"/>
    </w:pPr>
    <w:rPr>
      <w:rFonts w:eastAsiaTheme="majorEastAsia" w:cstheme="majorBidi"/>
      <w:b/>
      <w:bCs/>
      <w:sz w:val="24"/>
      <w:szCs w:val="28"/>
    </w:rPr>
  </w:style>
  <w:style w:type="paragraph" w:styleId="Heading2">
    <w:name w:val="heading 2"/>
    <w:basedOn w:val="Normal"/>
    <w:next w:val="Normal"/>
    <w:link w:val="Heading2Char"/>
    <w:uiPriority w:val="9"/>
    <w:unhideWhenUsed/>
    <w:qFormat/>
    <w:rsid w:val="0020489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489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489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1D32"/>
    <w:pPr>
      <w:ind w:left="720"/>
      <w:contextualSpacing/>
    </w:pPr>
  </w:style>
  <w:style w:type="character" w:styleId="CommentReference">
    <w:name w:val="annotation reference"/>
    <w:basedOn w:val="DefaultParagraphFont"/>
    <w:uiPriority w:val="99"/>
    <w:semiHidden/>
    <w:unhideWhenUsed/>
    <w:rsid w:val="00202F3F"/>
    <w:rPr>
      <w:sz w:val="16"/>
      <w:szCs w:val="16"/>
    </w:rPr>
  </w:style>
  <w:style w:type="paragraph" w:styleId="CommentText">
    <w:name w:val="annotation text"/>
    <w:basedOn w:val="Normal"/>
    <w:link w:val="CommentTextChar"/>
    <w:uiPriority w:val="99"/>
    <w:semiHidden/>
    <w:unhideWhenUsed/>
    <w:rsid w:val="00202F3F"/>
    <w:pPr>
      <w:spacing w:line="240" w:lineRule="auto"/>
    </w:pPr>
    <w:rPr>
      <w:sz w:val="20"/>
      <w:szCs w:val="20"/>
    </w:rPr>
  </w:style>
  <w:style w:type="character" w:customStyle="1" w:styleId="CommentTextChar">
    <w:name w:val="Comment Text Char"/>
    <w:basedOn w:val="DefaultParagraphFont"/>
    <w:link w:val="CommentText"/>
    <w:uiPriority w:val="99"/>
    <w:semiHidden/>
    <w:rsid w:val="00202F3F"/>
    <w:rPr>
      <w:sz w:val="20"/>
      <w:szCs w:val="20"/>
    </w:rPr>
  </w:style>
  <w:style w:type="paragraph" w:styleId="CommentSubject">
    <w:name w:val="annotation subject"/>
    <w:basedOn w:val="CommentText"/>
    <w:next w:val="CommentText"/>
    <w:link w:val="CommentSubjectChar"/>
    <w:uiPriority w:val="99"/>
    <w:semiHidden/>
    <w:unhideWhenUsed/>
    <w:rsid w:val="00202F3F"/>
    <w:rPr>
      <w:b/>
      <w:bCs/>
    </w:rPr>
  </w:style>
  <w:style w:type="character" w:customStyle="1" w:styleId="CommentSubjectChar">
    <w:name w:val="Comment Subject Char"/>
    <w:basedOn w:val="CommentTextChar"/>
    <w:link w:val="CommentSubject"/>
    <w:uiPriority w:val="99"/>
    <w:semiHidden/>
    <w:rsid w:val="00202F3F"/>
    <w:rPr>
      <w:b/>
      <w:bCs/>
      <w:sz w:val="20"/>
      <w:szCs w:val="20"/>
    </w:rPr>
  </w:style>
  <w:style w:type="paragraph" w:styleId="BalloonText">
    <w:name w:val="Balloon Text"/>
    <w:basedOn w:val="Normal"/>
    <w:link w:val="BalloonTextChar"/>
    <w:uiPriority w:val="99"/>
    <w:semiHidden/>
    <w:unhideWhenUsed/>
    <w:rsid w:val="00202F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2F3F"/>
    <w:rPr>
      <w:rFonts w:ascii="Tahoma" w:hAnsi="Tahoma" w:cs="Tahoma"/>
      <w:sz w:val="16"/>
      <w:szCs w:val="16"/>
    </w:rPr>
  </w:style>
  <w:style w:type="paragraph" w:styleId="Header">
    <w:name w:val="header"/>
    <w:basedOn w:val="Normal"/>
    <w:link w:val="HeaderChar"/>
    <w:uiPriority w:val="99"/>
    <w:unhideWhenUsed/>
    <w:rsid w:val="003006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0647"/>
  </w:style>
  <w:style w:type="paragraph" w:styleId="Footer">
    <w:name w:val="footer"/>
    <w:basedOn w:val="Normal"/>
    <w:link w:val="FooterChar"/>
    <w:uiPriority w:val="99"/>
    <w:unhideWhenUsed/>
    <w:rsid w:val="003006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0647"/>
  </w:style>
  <w:style w:type="table" w:styleId="TableGrid">
    <w:name w:val="Table Grid"/>
    <w:basedOn w:val="TableNormal"/>
    <w:uiPriority w:val="59"/>
    <w:rsid w:val="006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200E1"/>
    <w:rPr>
      <w:color w:val="0000FF" w:themeColor="hyperlink"/>
      <w:u w:val="single"/>
    </w:rPr>
  </w:style>
  <w:style w:type="paragraph" w:styleId="Revision">
    <w:name w:val="Revision"/>
    <w:hidden/>
    <w:uiPriority w:val="99"/>
    <w:semiHidden/>
    <w:rsid w:val="00696401"/>
    <w:pPr>
      <w:spacing w:after="0" w:line="240" w:lineRule="auto"/>
    </w:pPr>
  </w:style>
  <w:style w:type="character" w:customStyle="1" w:styleId="Heading1Char">
    <w:name w:val="Heading 1 Char"/>
    <w:basedOn w:val="DefaultParagraphFont"/>
    <w:link w:val="Heading1"/>
    <w:uiPriority w:val="9"/>
    <w:rsid w:val="003E0187"/>
    <w:rPr>
      <w:rFonts w:eastAsiaTheme="majorEastAsia" w:cstheme="majorBidi"/>
      <w:b/>
      <w:bCs/>
      <w:sz w:val="24"/>
      <w:szCs w:val="28"/>
    </w:rPr>
  </w:style>
  <w:style w:type="paragraph" w:styleId="TOCHeading">
    <w:name w:val="TOC Heading"/>
    <w:basedOn w:val="Heading1"/>
    <w:next w:val="Normal"/>
    <w:uiPriority w:val="39"/>
    <w:semiHidden/>
    <w:unhideWhenUsed/>
    <w:qFormat/>
    <w:rsid w:val="00043724"/>
    <w:pPr>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rsid w:val="00205752"/>
    <w:pPr>
      <w:tabs>
        <w:tab w:val="left" w:pos="1080"/>
        <w:tab w:val="right" w:leader="dot" w:pos="9350"/>
      </w:tabs>
      <w:spacing w:after="100"/>
    </w:pPr>
  </w:style>
  <w:style w:type="paragraph" w:styleId="Caption">
    <w:name w:val="caption"/>
    <w:basedOn w:val="Normal"/>
    <w:next w:val="Normal"/>
    <w:uiPriority w:val="35"/>
    <w:unhideWhenUsed/>
    <w:qFormat/>
    <w:rsid w:val="00066F02"/>
    <w:pPr>
      <w:spacing w:line="240" w:lineRule="auto"/>
    </w:pPr>
    <w:rPr>
      <w:bCs/>
      <w:i/>
      <w:color w:val="4F81BD" w:themeColor="accent1"/>
      <w:sz w:val="18"/>
      <w:szCs w:val="18"/>
    </w:rPr>
  </w:style>
  <w:style w:type="character" w:styleId="HTMLCode">
    <w:name w:val="HTML Code"/>
    <w:basedOn w:val="DefaultParagraphFont"/>
    <w:uiPriority w:val="99"/>
    <w:semiHidden/>
    <w:unhideWhenUsed/>
    <w:rsid w:val="004F127F"/>
    <w:rPr>
      <w:rFonts w:ascii="Consolas" w:eastAsia="Times New Roman" w:hAnsi="Consolas" w:cs="Consolas" w:hint="default"/>
      <w:color w:val="C7254E"/>
      <w:sz w:val="22"/>
      <w:szCs w:val="22"/>
      <w:shd w:val="clear" w:color="auto" w:fill="F9F2F4"/>
    </w:rPr>
  </w:style>
  <w:style w:type="character" w:styleId="Strong">
    <w:name w:val="Strong"/>
    <w:basedOn w:val="DefaultParagraphFont"/>
    <w:uiPriority w:val="22"/>
    <w:qFormat/>
    <w:rsid w:val="004F127F"/>
    <w:rPr>
      <w:b/>
      <w:bCs/>
    </w:rPr>
  </w:style>
  <w:style w:type="paragraph" w:styleId="NormalWeb">
    <w:name w:val="Normal (Web)"/>
    <w:basedOn w:val="Normal"/>
    <w:uiPriority w:val="99"/>
    <w:unhideWhenUsed/>
    <w:rsid w:val="004F127F"/>
    <w:pPr>
      <w:spacing w:after="150" w:line="240" w:lineRule="auto"/>
    </w:pPr>
    <w:rPr>
      <w:rFonts w:ascii="Times New Roman" w:eastAsia="Times New Roman" w:hAnsi="Times New Roman" w:cs="Times New Roman"/>
      <w:sz w:val="24"/>
      <w:szCs w:val="24"/>
      <w:lang w:val="en-CA" w:eastAsia="en-CA"/>
    </w:rPr>
  </w:style>
  <w:style w:type="character" w:styleId="FollowedHyperlink">
    <w:name w:val="FollowedHyperlink"/>
    <w:basedOn w:val="DefaultParagraphFont"/>
    <w:uiPriority w:val="99"/>
    <w:semiHidden/>
    <w:unhideWhenUsed/>
    <w:rsid w:val="009F03FA"/>
    <w:rPr>
      <w:color w:val="800080" w:themeColor="followedHyperlink"/>
      <w:u w:val="single"/>
    </w:rPr>
  </w:style>
  <w:style w:type="character" w:customStyle="1" w:styleId="Heading2Char">
    <w:name w:val="Heading 2 Char"/>
    <w:basedOn w:val="DefaultParagraphFont"/>
    <w:link w:val="Heading2"/>
    <w:uiPriority w:val="9"/>
    <w:rsid w:val="0020489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0489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04899"/>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E0187"/>
    <w:pPr>
      <w:keepNext/>
      <w:keepLines/>
      <w:numPr>
        <w:numId w:val="19"/>
      </w:numPr>
      <w:spacing w:before="480" w:after="0"/>
      <w:outlineLvl w:val="0"/>
    </w:pPr>
    <w:rPr>
      <w:rFonts w:eastAsiaTheme="majorEastAsia" w:cstheme="majorBidi"/>
      <w:b/>
      <w:bCs/>
      <w:sz w:val="24"/>
      <w:szCs w:val="28"/>
    </w:rPr>
  </w:style>
  <w:style w:type="paragraph" w:styleId="Heading2">
    <w:name w:val="heading 2"/>
    <w:basedOn w:val="Normal"/>
    <w:next w:val="Normal"/>
    <w:link w:val="Heading2Char"/>
    <w:uiPriority w:val="9"/>
    <w:unhideWhenUsed/>
    <w:qFormat/>
    <w:rsid w:val="0020489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0489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0489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1D32"/>
    <w:pPr>
      <w:ind w:left="720"/>
      <w:contextualSpacing/>
    </w:pPr>
  </w:style>
  <w:style w:type="character" w:styleId="CommentReference">
    <w:name w:val="annotation reference"/>
    <w:basedOn w:val="DefaultParagraphFont"/>
    <w:uiPriority w:val="99"/>
    <w:semiHidden/>
    <w:unhideWhenUsed/>
    <w:rsid w:val="00202F3F"/>
    <w:rPr>
      <w:sz w:val="16"/>
      <w:szCs w:val="16"/>
    </w:rPr>
  </w:style>
  <w:style w:type="paragraph" w:styleId="CommentText">
    <w:name w:val="annotation text"/>
    <w:basedOn w:val="Normal"/>
    <w:link w:val="CommentTextChar"/>
    <w:uiPriority w:val="99"/>
    <w:semiHidden/>
    <w:unhideWhenUsed/>
    <w:rsid w:val="00202F3F"/>
    <w:pPr>
      <w:spacing w:line="240" w:lineRule="auto"/>
    </w:pPr>
    <w:rPr>
      <w:sz w:val="20"/>
      <w:szCs w:val="20"/>
    </w:rPr>
  </w:style>
  <w:style w:type="character" w:customStyle="1" w:styleId="CommentTextChar">
    <w:name w:val="Comment Text Char"/>
    <w:basedOn w:val="DefaultParagraphFont"/>
    <w:link w:val="CommentText"/>
    <w:uiPriority w:val="99"/>
    <w:semiHidden/>
    <w:rsid w:val="00202F3F"/>
    <w:rPr>
      <w:sz w:val="20"/>
      <w:szCs w:val="20"/>
    </w:rPr>
  </w:style>
  <w:style w:type="paragraph" w:styleId="CommentSubject">
    <w:name w:val="annotation subject"/>
    <w:basedOn w:val="CommentText"/>
    <w:next w:val="CommentText"/>
    <w:link w:val="CommentSubjectChar"/>
    <w:uiPriority w:val="99"/>
    <w:semiHidden/>
    <w:unhideWhenUsed/>
    <w:rsid w:val="00202F3F"/>
    <w:rPr>
      <w:b/>
      <w:bCs/>
    </w:rPr>
  </w:style>
  <w:style w:type="character" w:customStyle="1" w:styleId="CommentSubjectChar">
    <w:name w:val="Comment Subject Char"/>
    <w:basedOn w:val="CommentTextChar"/>
    <w:link w:val="CommentSubject"/>
    <w:uiPriority w:val="99"/>
    <w:semiHidden/>
    <w:rsid w:val="00202F3F"/>
    <w:rPr>
      <w:b/>
      <w:bCs/>
      <w:sz w:val="20"/>
      <w:szCs w:val="20"/>
    </w:rPr>
  </w:style>
  <w:style w:type="paragraph" w:styleId="BalloonText">
    <w:name w:val="Balloon Text"/>
    <w:basedOn w:val="Normal"/>
    <w:link w:val="BalloonTextChar"/>
    <w:uiPriority w:val="99"/>
    <w:semiHidden/>
    <w:unhideWhenUsed/>
    <w:rsid w:val="00202F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2F3F"/>
    <w:rPr>
      <w:rFonts w:ascii="Tahoma" w:hAnsi="Tahoma" w:cs="Tahoma"/>
      <w:sz w:val="16"/>
      <w:szCs w:val="16"/>
    </w:rPr>
  </w:style>
  <w:style w:type="paragraph" w:styleId="Header">
    <w:name w:val="header"/>
    <w:basedOn w:val="Normal"/>
    <w:link w:val="HeaderChar"/>
    <w:uiPriority w:val="99"/>
    <w:unhideWhenUsed/>
    <w:rsid w:val="003006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0647"/>
  </w:style>
  <w:style w:type="paragraph" w:styleId="Footer">
    <w:name w:val="footer"/>
    <w:basedOn w:val="Normal"/>
    <w:link w:val="FooterChar"/>
    <w:uiPriority w:val="99"/>
    <w:unhideWhenUsed/>
    <w:rsid w:val="003006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0647"/>
  </w:style>
  <w:style w:type="table" w:styleId="TableGrid">
    <w:name w:val="Table Grid"/>
    <w:basedOn w:val="TableNormal"/>
    <w:uiPriority w:val="59"/>
    <w:rsid w:val="006D1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200E1"/>
    <w:rPr>
      <w:color w:val="0000FF" w:themeColor="hyperlink"/>
      <w:u w:val="single"/>
    </w:rPr>
  </w:style>
  <w:style w:type="paragraph" w:styleId="Revision">
    <w:name w:val="Revision"/>
    <w:hidden/>
    <w:uiPriority w:val="99"/>
    <w:semiHidden/>
    <w:rsid w:val="00696401"/>
    <w:pPr>
      <w:spacing w:after="0" w:line="240" w:lineRule="auto"/>
    </w:pPr>
  </w:style>
  <w:style w:type="character" w:customStyle="1" w:styleId="Heading1Char">
    <w:name w:val="Heading 1 Char"/>
    <w:basedOn w:val="DefaultParagraphFont"/>
    <w:link w:val="Heading1"/>
    <w:uiPriority w:val="9"/>
    <w:rsid w:val="003E0187"/>
    <w:rPr>
      <w:rFonts w:eastAsiaTheme="majorEastAsia" w:cstheme="majorBidi"/>
      <w:b/>
      <w:bCs/>
      <w:sz w:val="24"/>
      <w:szCs w:val="28"/>
    </w:rPr>
  </w:style>
  <w:style w:type="paragraph" w:styleId="TOCHeading">
    <w:name w:val="TOC Heading"/>
    <w:basedOn w:val="Heading1"/>
    <w:next w:val="Normal"/>
    <w:uiPriority w:val="39"/>
    <w:semiHidden/>
    <w:unhideWhenUsed/>
    <w:qFormat/>
    <w:rsid w:val="00043724"/>
    <w:pPr>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rsid w:val="00205752"/>
    <w:pPr>
      <w:tabs>
        <w:tab w:val="left" w:pos="1080"/>
        <w:tab w:val="right" w:leader="dot" w:pos="9350"/>
      </w:tabs>
      <w:spacing w:after="100"/>
    </w:pPr>
  </w:style>
  <w:style w:type="paragraph" w:styleId="Caption">
    <w:name w:val="caption"/>
    <w:basedOn w:val="Normal"/>
    <w:next w:val="Normal"/>
    <w:uiPriority w:val="35"/>
    <w:unhideWhenUsed/>
    <w:qFormat/>
    <w:rsid w:val="00066F02"/>
    <w:pPr>
      <w:spacing w:line="240" w:lineRule="auto"/>
    </w:pPr>
    <w:rPr>
      <w:bCs/>
      <w:i/>
      <w:color w:val="4F81BD" w:themeColor="accent1"/>
      <w:sz w:val="18"/>
      <w:szCs w:val="18"/>
    </w:rPr>
  </w:style>
  <w:style w:type="character" w:styleId="HTMLCode">
    <w:name w:val="HTML Code"/>
    <w:basedOn w:val="DefaultParagraphFont"/>
    <w:uiPriority w:val="99"/>
    <w:semiHidden/>
    <w:unhideWhenUsed/>
    <w:rsid w:val="004F127F"/>
    <w:rPr>
      <w:rFonts w:ascii="Consolas" w:eastAsia="Times New Roman" w:hAnsi="Consolas" w:cs="Consolas" w:hint="default"/>
      <w:color w:val="C7254E"/>
      <w:sz w:val="22"/>
      <w:szCs w:val="22"/>
      <w:shd w:val="clear" w:color="auto" w:fill="F9F2F4"/>
    </w:rPr>
  </w:style>
  <w:style w:type="character" w:styleId="Strong">
    <w:name w:val="Strong"/>
    <w:basedOn w:val="DefaultParagraphFont"/>
    <w:uiPriority w:val="22"/>
    <w:qFormat/>
    <w:rsid w:val="004F127F"/>
    <w:rPr>
      <w:b/>
      <w:bCs/>
    </w:rPr>
  </w:style>
  <w:style w:type="paragraph" w:styleId="NormalWeb">
    <w:name w:val="Normal (Web)"/>
    <w:basedOn w:val="Normal"/>
    <w:uiPriority w:val="99"/>
    <w:unhideWhenUsed/>
    <w:rsid w:val="004F127F"/>
    <w:pPr>
      <w:spacing w:after="150" w:line="240" w:lineRule="auto"/>
    </w:pPr>
    <w:rPr>
      <w:rFonts w:ascii="Times New Roman" w:eastAsia="Times New Roman" w:hAnsi="Times New Roman" w:cs="Times New Roman"/>
      <w:sz w:val="24"/>
      <w:szCs w:val="24"/>
      <w:lang w:val="en-CA" w:eastAsia="en-CA"/>
    </w:rPr>
  </w:style>
  <w:style w:type="character" w:styleId="FollowedHyperlink">
    <w:name w:val="FollowedHyperlink"/>
    <w:basedOn w:val="DefaultParagraphFont"/>
    <w:uiPriority w:val="99"/>
    <w:semiHidden/>
    <w:unhideWhenUsed/>
    <w:rsid w:val="009F03FA"/>
    <w:rPr>
      <w:color w:val="800080" w:themeColor="followedHyperlink"/>
      <w:u w:val="single"/>
    </w:rPr>
  </w:style>
  <w:style w:type="character" w:customStyle="1" w:styleId="Heading2Char">
    <w:name w:val="Heading 2 Char"/>
    <w:basedOn w:val="DefaultParagraphFont"/>
    <w:link w:val="Heading2"/>
    <w:uiPriority w:val="9"/>
    <w:rsid w:val="0020489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0489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04899"/>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7888597">
      <w:bodyDiv w:val="1"/>
      <w:marLeft w:val="0"/>
      <w:marRight w:val="0"/>
      <w:marTop w:val="0"/>
      <w:marBottom w:val="0"/>
      <w:divBdr>
        <w:top w:val="none" w:sz="0" w:space="0" w:color="auto"/>
        <w:left w:val="none" w:sz="0" w:space="0" w:color="auto"/>
        <w:bottom w:val="none" w:sz="0" w:space="0" w:color="auto"/>
        <w:right w:val="none" w:sz="0" w:space="0" w:color="auto"/>
      </w:divBdr>
      <w:divsChild>
        <w:div w:id="2113472933">
          <w:marLeft w:val="0"/>
          <w:marRight w:val="0"/>
          <w:marTop w:val="0"/>
          <w:marBottom w:val="0"/>
          <w:divBdr>
            <w:top w:val="none" w:sz="0" w:space="0" w:color="auto"/>
            <w:left w:val="none" w:sz="0" w:space="0" w:color="auto"/>
            <w:bottom w:val="none" w:sz="0" w:space="0" w:color="auto"/>
            <w:right w:val="none" w:sz="0" w:space="0" w:color="auto"/>
          </w:divBdr>
          <w:divsChild>
            <w:div w:id="485557275">
              <w:marLeft w:val="-225"/>
              <w:marRight w:val="-225"/>
              <w:marTop w:val="0"/>
              <w:marBottom w:val="0"/>
              <w:divBdr>
                <w:top w:val="none" w:sz="0" w:space="0" w:color="auto"/>
                <w:left w:val="none" w:sz="0" w:space="0" w:color="auto"/>
                <w:bottom w:val="none" w:sz="0" w:space="0" w:color="auto"/>
                <w:right w:val="none" w:sz="0" w:space="0" w:color="auto"/>
              </w:divBdr>
              <w:divsChild>
                <w:div w:id="49650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506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38" Type="http://schemas.openxmlformats.org/officeDocument/2006/relationships/image" Target="media/image125.PNG"/><Relationship Id="rId16" Type="http://schemas.openxmlformats.org/officeDocument/2006/relationships/image" Target="media/image6.png"/><Relationship Id="rId107" Type="http://schemas.openxmlformats.org/officeDocument/2006/relationships/comments" Target="comments.xm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1.PNG"/><Relationship Id="rId149" Type="http://schemas.openxmlformats.org/officeDocument/2006/relationships/hyperlink" Target="http://www.youtube.com/user/NRELOpenStudio" TargetMode="External"/><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footer" Target="footer1.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image" Target="media/image116.png"/><Relationship Id="rId137" Type="http://schemas.openxmlformats.org/officeDocument/2006/relationships/image" Target="media/image12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8.png"/><Relationship Id="rId132" Type="http://schemas.openxmlformats.org/officeDocument/2006/relationships/image" Target="media/image119.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microsoft.com/office/2007/relationships/hdphoto" Target="media/hdphoto4.wdp"/><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30" Type="http://schemas.openxmlformats.org/officeDocument/2006/relationships/image" Target="media/image117.png"/><Relationship Id="rId135" Type="http://schemas.openxmlformats.org/officeDocument/2006/relationships/image" Target="media/image122.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microsoft.com/office/2007/relationships/hdphoto" Target="media/hdphoto3.wdp"/><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theme" Target="theme/theme1.xml"/><Relationship Id="rId19" Type="http://schemas.openxmlformats.org/officeDocument/2006/relationships/image" Target="media/image9.png"/><Relationship Id="rId14" Type="http://schemas.microsoft.com/office/2007/relationships/hdphoto" Target="media/hdphoto2.wdp"/><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6CC700-BBB7-48C2-A297-2F31B60AD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7476</Words>
  <Characters>42619</Characters>
  <Application>Microsoft Office Word</Application>
  <DocSecurity>4</DocSecurity>
  <Lines>355</Lines>
  <Paragraphs>99</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49996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Lopez, Phylroy</cp:lastModifiedBy>
  <cp:revision>2</cp:revision>
  <cp:lastPrinted>2014-05-05T15:43:00Z</cp:lastPrinted>
  <dcterms:created xsi:type="dcterms:W3CDTF">2016-05-03T18:10:00Z</dcterms:created>
  <dcterms:modified xsi:type="dcterms:W3CDTF">2016-05-03T18:10:00Z</dcterms:modified>
</cp:coreProperties>
</file>